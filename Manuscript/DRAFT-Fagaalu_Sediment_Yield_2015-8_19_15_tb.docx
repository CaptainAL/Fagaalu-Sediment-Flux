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58D4" w:rsidRDefault="005D50D5">
      <w:pPr>
        <w:pStyle w:val="Heading1"/>
        <w:spacing w:before="0"/>
      </w:pPr>
      <w:r>
        <w:t>TITLE:</w:t>
      </w:r>
    </w:p>
    <w:p w:rsidR="003361BB" w:rsidRPr="003361BB" w:rsidRDefault="003361BB" w:rsidP="003361BB"/>
    <w:p w:rsidR="00D758D4" w:rsidRDefault="005D50D5">
      <w:pPr>
        <w:pStyle w:val="Heading1"/>
        <w:spacing w:before="0"/>
      </w:pPr>
      <w:r>
        <w:t xml:space="preserve">Contributions of human activities to suspended sediment yield during storm events from a small, </w:t>
      </w:r>
      <w:r w:rsidR="00BA57F1">
        <w:t xml:space="preserve">steep, </w:t>
      </w:r>
      <w:r>
        <w:t>tropical watershed</w:t>
      </w:r>
    </w:p>
    <w:p w:rsidR="003361BB" w:rsidRDefault="003361BB">
      <w:pPr>
        <w:pStyle w:val="Heading3"/>
      </w:pPr>
    </w:p>
    <w:p w:rsidR="00D758D4" w:rsidRDefault="005D50D5">
      <w:pPr>
        <w:pStyle w:val="Heading3"/>
      </w:pPr>
      <w:r>
        <w:t>Authors:</w:t>
      </w:r>
    </w:p>
    <w:p w:rsidR="00D758D4" w:rsidRDefault="005D50D5">
      <w:pPr>
        <w:ind w:firstLine="0"/>
      </w:pPr>
      <w:r>
        <w:t>Messina, A.M.</w:t>
      </w:r>
      <w:r>
        <w:rPr>
          <w:vertAlign w:val="superscript"/>
        </w:rPr>
        <w:t>a*</w:t>
      </w:r>
      <w:r>
        <w:t>, Biggs, T.W.</w:t>
      </w:r>
      <w:r w:rsidR="007D5A2E">
        <w:rPr>
          <w:vertAlign w:val="superscript"/>
        </w:rPr>
        <w:t>a</w:t>
      </w:r>
    </w:p>
    <w:p w:rsidR="00D758D4" w:rsidRDefault="005D50D5">
      <w:pPr>
        <w:ind w:firstLine="0"/>
      </w:pPr>
      <w:r>
        <w:rPr>
          <w:vertAlign w:val="superscript"/>
        </w:rPr>
        <w:t>a</w:t>
      </w:r>
      <w:r>
        <w:t xml:space="preserve"> San Diego State University, Department of Geography, San Diego, CA 92182, amessina@rohan.sdsu.edu, +1-619-594-5437, tbiggs@mail.sdsu.edu, +1-619-594-0902</w:t>
      </w:r>
    </w:p>
    <w:p w:rsidR="00D758D4" w:rsidRDefault="00D758D4"/>
    <w:p w:rsidR="00D758D4" w:rsidRDefault="005D50D5">
      <w:pPr>
        <w:pStyle w:val="Heading2"/>
        <w:jc w:val="center"/>
      </w:pPr>
      <w:r>
        <w:t>ABSTRACT</w:t>
      </w:r>
    </w:p>
    <w:p w:rsidR="00BA57F1" w:rsidDel="00506BDD" w:rsidRDefault="00BA57F1" w:rsidP="00BA57F1">
      <w:pPr>
        <w:rPr>
          <w:del w:id="0" w:author="Geography" w:date="2015-08-29T20:20:00Z"/>
        </w:rPr>
      </w:pPr>
      <w:r>
        <w:t xml:space="preserve">Anthropogenic watershed disturbance by deforestation, mining, agriculture, and urbanization often increases fluvial sediment yields, enhancing sediment stress on aquatic ecosystems near the outlets of impacted watersheds. Suspended sediment yields (SSY) </w:t>
      </w:r>
      <w:commentRangeStart w:id="1"/>
      <w:ins w:id="2" w:author="Trent Biggs" w:date="2015-08-24T17:18:00Z">
        <w:r w:rsidR="00A139CE">
          <w:t xml:space="preserve">were measured </w:t>
        </w:r>
        <w:commentRangeEnd w:id="1"/>
        <w:r w:rsidR="00A139CE">
          <w:rPr>
            <w:rStyle w:val="CommentReference"/>
          </w:rPr>
          <w:commentReference w:id="1"/>
        </w:r>
      </w:ins>
      <w:ins w:id="3" w:author="Geography" w:date="2015-08-28T18:03:00Z">
        <w:r w:rsidR="005916ED" w:rsidRPr="005916ED">
          <w:t xml:space="preserve"> </w:t>
        </w:r>
        <w:r w:rsidR="005916ED">
          <w:t xml:space="preserve">during baseflow and storm events </w:t>
        </w:r>
      </w:ins>
      <w:r>
        <w:t>from undisturbed and human-disturbed portions of a small (1.8 km</w:t>
      </w:r>
      <w:r>
        <w:rPr>
          <w:vertAlign w:val="superscript"/>
        </w:rPr>
        <w:t>2</w:t>
      </w:r>
      <w:r>
        <w:t>), steep, tropical watershed that drains to a sediment-stressed coral reef</w:t>
      </w:r>
      <w:del w:id="4" w:author="Geography" w:date="2015-08-28T18:04:00Z">
        <w:r w:rsidDel="005916ED">
          <w:delText xml:space="preserve"> </w:delText>
        </w:r>
      </w:del>
      <w:del w:id="5" w:author="Trent Biggs" w:date="2015-08-24T17:17:00Z">
        <w:r w:rsidDel="00A139CE">
          <w:delText>were measured</w:delText>
        </w:r>
      </w:del>
      <w:del w:id="6" w:author="Geography" w:date="2015-08-28T18:03:00Z">
        <w:r w:rsidDel="005916ED">
          <w:delText xml:space="preserve"> during baseflow and storm events</w:delText>
        </w:r>
      </w:del>
      <w:r>
        <w:t>. Event-wise SSY (SSY</w:t>
      </w:r>
      <w:r>
        <w:rPr>
          <w:vertAlign w:val="subscript"/>
        </w:rPr>
        <w:t>EV</w:t>
      </w:r>
      <w:r>
        <w:t xml:space="preserve">) </w:t>
      </w:r>
      <w:ins w:id="7" w:author="Trent Biggs" w:date="2015-08-24T17:18:00Z">
        <w:r w:rsidR="00A139CE">
          <w:t xml:space="preserve">was calculated </w:t>
        </w:r>
      </w:ins>
      <w:r>
        <w:t xml:space="preserve">for 64 storms </w:t>
      </w:r>
      <w:del w:id="8" w:author="Trent Biggs" w:date="2015-08-24T17:18:00Z">
        <w:r w:rsidDel="00A139CE">
          <w:delText xml:space="preserve">was calculated </w:delText>
        </w:r>
      </w:del>
      <w:r>
        <w:t xml:space="preserve">from </w:t>
      </w:r>
      <w:ins w:id="9" w:author="Geography" w:date="2015-08-28T18:04:00Z">
        <w:r w:rsidR="005916ED">
          <w:t>measurements of w</w:t>
        </w:r>
      </w:ins>
      <w:del w:id="10" w:author="Geography" w:date="2015-08-28T18:04:00Z">
        <w:r w:rsidDel="005916ED">
          <w:delText xml:space="preserve">data </w:delText>
        </w:r>
        <w:commentRangeStart w:id="11"/>
        <w:r w:rsidDel="005916ED">
          <w:delText>on</w:delText>
        </w:r>
        <w:commentRangeEnd w:id="11"/>
        <w:r w:rsidR="00A139CE" w:rsidDel="005916ED">
          <w:rPr>
            <w:rStyle w:val="CommentReference"/>
          </w:rPr>
          <w:commentReference w:id="11"/>
        </w:r>
        <w:r w:rsidDel="005916ED">
          <w:delText xml:space="preserve"> precipitation (P), w</w:delText>
        </w:r>
      </w:del>
      <w:r>
        <w:t>ater discharge (Q), turbidity (T), and suspended sediment concentration (SSC)</w:t>
      </w:r>
      <w:del w:id="12" w:author="Trent Biggs" w:date="2015-08-24T17:19:00Z">
        <w:r w:rsidDel="00A139CE">
          <w:delText>,</w:delText>
        </w:r>
      </w:del>
      <w:r>
        <w:t xml:space="preserve"> collected downstream of key sediment sources. </w:t>
      </w:r>
      <w:del w:id="13" w:author="Geography" w:date="2015-08-29T20:18:00Z">
        <w:r w:rsidDel="00506BDD">
          <w:delText>The contribution of human-disturbed areas to SSY</w:delText>
        </w:r>
        <w:r w:rsidDel="00506BDD">
          <w:rPr>
            <w:vertAlign w:val="subscript"/>
          </w:rPr>
          <w:delText xml:space="preserve">EV </w:delText>
        </w:r>
        <w:r w:rsidDel="00506BDD">
          <w:delText xml:space="preserve">was quantified using a sediment budget and the Disturbance Ratio. </w:delText>
        </w:r>
      </w:del>
      <w:r>
        <w:t>SSC and SSY</w:t>
      </w:r>
      <w:r>
        <w:rPr>
          <w:vertAlign w:val="subscript"/>
        </w:rPr>
        <w:t>EV</w:t>
      </w:r>
      <w:r>
        <w:t xml:space="preserve"> were significantly higher downstream of </w:t>
      </w:r>
      <w:ins w:id="14" w:author="Trent Biggs" w:date="2015-08-24T17:19:00Z">
        <w:r w:rsidR="00A139CE">
          <w:t xml:space="preserve">an aggregate </w:t>
        </w:r>
      </w:ins>
      <w:del w:id="15" w:author="Trent Biggs" w:date="2015-08-24T17:19:00Z">
        <w:r w:rsidDel="00A139CE">
          <w:delText xml:space="preserve">the </w:delText>
        </w:r>
      </w:del>
      <w:r>
        <w:t xml:space="preserve">quarry during </w:t>
      </w:r>
      <w:ins w:id="16" w:author="Trent Biggs" w:date="2015-08-24T17:20:00Z">
        <w:r w:rsidR="00A139CE">
          <w:t xml:space="preserve">both </w:t>
        </w:r>
      </w:ins>
      <w:r>
        <w:t>base- and stormflows. The human-disturbed subwatershed accounted for 86% of SSY</w:t>
      </w:r>
      <w:r>
        <w:rPr>
          <w:vertAlign w:val="subscript"/>
        </w:rPr>
        <w:t>EV</w:t>
      </w:r>
      <w:r>
        <w:t xml:space="preserve"> </w:t>
      </w:r>
      <w:ins w:id="17" w:author="Trent Biggs" w:date="2015-08-24T17:20:00Z">
        <w:r w:rsidR="00A139CE">
          <w:t xml:space="preserve">at the outlet </w:t>
        </w:r>
      </w:ins>
      <w:r>
        <w:t xml:space="preserve">on average, and has </w:t>
      </w:r>
      <w:ins w:id="18" w:author="Trent Biggs" w:date="2015-08-24T17:20:00Z">
        <w:r w:rsidR="00A139CE">
          <w:t xml:space="preserve">increased loads </w:t>
        </w:r>
      </w:ins>
      <w:ins w:id="19" w:author="Geography" w:date="2015-08-29T20:18:00Z">
        <w:r w:rsidR="00506BDD">
          <w:t xml:space="preserve">to the coast </w:t>
        </w:r>
      </w:ins>
      <w:ins w:id="20" w:author="Trent Biggs" w:date="2015-08-24T17:20:00Z">
        <w:r w:rsidR="00A139CE">
          <w:t xml:space="preserve">by </w:t>
        </w:r>
      </w:ins>
      <w:del w:id="21" w:author="Trent Biggs" w:date="2015-08-24T17:20:00Z">
        <w:r w:rsidDel="00A139CE">
          <w:delText xml:space="preserve">caused a </w:delText>
        </w:r>
      </w:del>
      <w:r>
        <w:t xml:space="preserve">3.6x </w:t>
      </w:r>
      <w:del w:id="22" w:author="Trent Biggs" w:date="2015-08-24T17:20:00Z">
        <w:r w:rsidDel="00A139CE">
          <w:delText xml:space="preserve">increase </w:delText>
        </w:r>
      </w:del>
      <w:r>
        <w:t xml:space="preserve">over </w:t>
      </w:r>
      <w:ins w:id="23" w:author="Trent Biggs" w:date="2015-08-24T17:21:00Z">
        <w:r w:rsidR="00A139CE">
          <w:t xml:space="preserve">the </w:t>
        </w:r>
      </w:ins>
      <w:r>
        <w:t xml:space="preserve">natural </w:t>
      </w:r>
      <w:ins w:id="24" w:author="Trent Biggs" w:date="2015-08-24T17:20:00Z">
        <w:r w:rsidR="00A139CE">
          <w:t>background</w:t>
        </w:r>
      </w:ins>
      <w:del w:id="25" w:author="Trent Biggs" w:date="2015-08-24T17:20:00Z">
        <w:r w:rsidDel="00A139CE">
          <w:delText>sediment loading</w:delText>
        </w:r>
      </w:del>
      <w:r>
        <w:t xml:space="preserve">. Specific SSY (tons/area) from the quarry was over 120x higher than natural forest, and the quarry, which covers </w:t>
      </w:r>
      <w:commentRangeStart w:id="26"/>
      <w:ins w:id="27" w:author="Geography" w:date="2015-08-28T18:13:00Z">
        <w:r w:rsidR="00865F97">
          <w:t>1</w:t>
        </w:r>
      </w:ins>
      <w:del w:id="28" w:author="Geography" w:date="2015-08-28T18:13:00Z">
        <w:r w:rsidDel="00865F97">
          <w:delText>5</w:delText>
        </w:r>
      </w:del>
      <w:r>
        <w:t>%</w:t>
      </w:r>
      <w:commentRangeEnd w:id="26"/>
      <w:r w:rsidR="00865F97">
        <w:rPr>
          <w:rStyle w:val="CommentReference"/>
        </w:rPr>
        <w:commentReference w:id="26"/>
      </w:r>
      <w:r>
        <w:t xml:space="preserve"> of the watershed area, contributed nearly 51% of total SSY</w:t>
      </w:r>
      <w:r>
        <w:rPr>
          <w:vertAlign w:val="subscript"/>
        </w:rPr>
        <w:t>EV</w:t>
      </w:r>
      <w:ins w:id="29" w:author="Trent Biggs" w:date="2015-08-24T17:21:00Z">
        <w:r w:rsidR="00A139CE">
          <w:t xml:space="preserve"> at the ou</w:t>
        </w:r>
      </w:ins>
      <w:ins w:id="30" w:author="Geography" w:date="2015-08-29T20:19:00Z">
        <w:r w:rsidR="00506BDD">
          <w:t>t</w:t>
        </w:r>
      </w:ins>
      <w:ins w:id="31" w:author="Trent Biggs" w:date="2015-08-24T17:21:00Z">
        <w:r w:rsidR="00A139CE">
          <w:t xml:space="preserve">let. </w:t>
        </w:r>
      </w:ins>
      <w:del w:id="32" w:author="Trent Biggs" w:date="2015-08-24T17:21:00Z">
        <w:r w:rsidDel="00A139CE">
          <w:delText xml:space="preserve">. </w:delText>
        </w:r>
      </w:del>
      <w:r>
        <w:t>Similar to mountainous watersheds in semi-arid and temperate</w:t>
      </w:r>
      <w:ins w:id="33" w:author="Geography" w:date="2015-08-28T18:05:00Z">
        <w:r w:rsidR="005916ED">
          <w:t xml:space="preserve"> climates</w:t>
        </w:r>
      </w:ins>
      <w:del w:id="34" w:author="Geography" w:date="2015-08-28T18:05:00Z">
        <w:r w:rsidDel="005916ED">
          <w:delText xml:space="preserve"> watersheds</w:delText>
        </w:r>
      </w:del>
      <w:r>
        <w:t>, SSY</w:t>
      </w:r>
      <w:r>
        <w:rPr>
          <w:vertAlign w:val="subscript"/>
        </w:rPr>
        <w:t>EV</w:t>
      </w:r>
      <w:r>
        <w:t xml:space="preserve"> from both the undisturbed and disturbed watersheds had the </w:t>
      </w:r>
      <w:ins w:id="35" w:author="Trent Biggs" w:date="2015-08-24T17:22:00Z">
        <w:r w:rsidR="00A139CE">
          <w:t>strongest</w:t>
        </w:r>
      </w:ins>
      <w:del w:id="36" w:author="Trent Biggs" w:date="2015-08-24T17:22:00Z">
        <w:r w:rsidDel="00A139CE">
          <w:delText>highest</w:delText>
        </w:r>
      </w:del>
      <w:r>
        <w:t xml:space="preserve"> correlation with event maximum discharge (Qmax, Pearson's R=0.89 for both watersheds) compared with event total precipitation, event total Q, and an erosivity index. Annual sediment yield estimates varied from 29-70 </w:t>
      </w:r>
      <w:del w:id="37" w:author="Trent Biggs" w:date="2015-08-24T17:22:00Z">
        <w:r w:rsidDel="00A139CE">
          <w:delText>tons/yr (</w:delText>
        </w:r>
      </w:del>
      <w:r>
        <w:t>tons/km</w:t>
      </w:r>
      <w:r>
        <w:rPr>
          <w:vertAlign w:val="superscript"/>
        </w:rPr>
        <w:t xml:space="preserve">2 </w:t>
      </w:r>
      <w:r>
        <w:t>/</w:t>
      </w:r>
      <w:commentRangeStart w:id="38"/>
      <w:r>
        <w:t>yr</w:t>
      </w:r>
      <w:commentRangeEnd w:id="38"/>
      <w:r w:rsidR="00A139CE">
        <w:rPr>
          <w:rStyle w:val="CommentReference"/>
        </w:rPr>
        <w:commentReference w:id="38"/>
      </w:r>
      <w:del w:id="39" w:author="Trent Biggs" w:date="2015-08-24T17:22:00Z">
        <w:r w:rsidDel="00A139CE">
          <w:delText>)</w:delText>
        </w:r>
      </w:del>
      <w:r>
        <w:t xml:space="preserve"> from the undisturbed subwatershed, and </w:t>
      </w:r>
      <w:commentRangeStart w:id="40"/>
      <w:r>
        <w:t>341-450 tons/yr (tons/km</w:t>
      </w:r>
      <w:r>
        <w:rPr>
          <w:vertAlign w:val="superscript"/>
        </w:rPr>
        <w:t xml:space="preserve">2 </w:t>
      </w:r>
      <w:r>
        <w:t xml:space="preserve">/yr) </w:t>
      </w:r>
      <w:commentRangeEnd w:id="40"/>
      <w:r w:rsidR="00A139CE">
        <w:rPr>
          <w:rStyle w:val="CommentReference"/>
        </w:rPr>
        <w:commentReference w:id="40"/>
      </w:r>
      <w:r>
        <w:t xml:space="preserve">from the human-disturbed subwatershed, depending on the estimation method. Only 10% of the watershed is disturbed by humans but sediment yield has been increased significantly (3.6x). </w:t>
      </w:r>
      <w:ins w:id="41" w:author="Geography" w:date="2015-08-29T20:19:00Z">
        <w:r w:rsidR="00506BDD">
          <w:t xml:space="preserve">Sediment loads were very sensitive to land cover change, and </w:t>
        </w:r>
      </w:ins>
      <w:ins w:id="42" w:author="Geography" w:date="2015-08-29T20:20:00Z">
        <w:r w:rsidR="00506BDD">
          <w:t>i</w:t>
        </w:r>
      </w:ins>
      <w:del w:id="43" w:author="Geography" w:date="2015-08-29T20:20:00Z">
        <w:r w:rsidDel="00506BDD">
          <w:delText>I</w:delText>
        </w:r>
      </w:del>
      <w:r>
        <w:t xml:space="preserve">dentification of </w:t>
      </w:r>
      <w:ins w:id="44" w:author="Trent Biggs" w:date="2015-08-24T17:23:00Z">
        <w:r w:rsidR="00A139CE">
          <w:t xml:space="preserve">sediment </w:t>
        </w:r>
      </w:ins>
      <w:r>
        <w:t>hotspots like the quarry will help sediment mitigation and coral restoration efforts.</w:t>
      </w:r>
    </w:p>
    <w:p w:rsidR="00D758D4" w:rsidRDefault="000C26A7" w:rsidP="00506BDD">
      <w:del w:id="45" w:author="Geography" w:date="2015-08-29T20:20:00Z">
        <w:r w:rsidDel="00506BDD">
          <w:delText>.</w:delText>
        </w:r>
      </w:del>
    </w:p>
    <w:p w:rsidR="008C518E" w:rsidRDefault="008C518E"/>
    <w:p w:rsidR="00D758D4" w:rsidRDefault="000C26A7">
      <w:pPr>
        <w:pStyle w:val="Heading2"/>
      </w:pPr>
      <w:r>
        <w:t>Keywords:</w:t>
      </w:r>
    </w:p>
    <w:p w:rsidR="00D758D4" w:rsidRDefault="000C26A7">
      <w:pPr>
        <w:ind w:firstLine="0"/>
      </w:pPr>
      <w:r>
        <w:t xml:space="preserve">Sediment yield, </w:t>
      </w:r>
      <w:ins w:id="46" w:author="Geography" w:date="2015-08-29T20:20:00Z">
        <w:r w:rsidR="000675F6">
          <w:t>volcanic islands, m</w:t>
        </w:r>
      </w:ins>
      <w:del w:id="47" w:author="Geography" w:date="2015-08-29T20:20:00Z">
        <w:r w:rsidDel="000675F6">
          <w:delText>M</w:delText>
        </w:r>
      </w:del>
      <w:r>
        <w:t xml:space="preserve">ountainous catchments, </w:t>
      </w:r>
      <w:ins w:id="48" w:author="Geography" w:date="2015-08-29T20:20:00Z">
        <w:r w:rsidR="000675F6">
          <w:t>l</w:t>
        </w:r>
      </w:ins>
      <w:del w:id="49" w:author="Geography" w:date="2015-08-29T20:20:00Z">
        <w:r w:rsidDel="000675F6">
          <w:delText>L</w:delText>
        </w:r>
      </w:del>
      <w:r>
        <w:t xml:space="preserve">and use, </w:t>
      </w:r>
      <w:ins w:id="50" w:author="Geography" w:date="2015-08-29T20:20:00Z">
        <w:r w:rsidR="000675F6">
          <w:t>s</w:t>
        </w:r>
      </w:ins>
      <w:del w:id="51" w:author="Geography" w:date="2015-08-29T20:20:00Z">
        <w:r w:rsidDel="000675F6">
          <w:delText>S</w:delText>
        </w:r>
      </w:del>
      <w:r>
        <w:t>torm events, coastal sediment</w:t>
      </w:r>
      <w:ins w:id="52" w:author="Geography" w:date="2015-08-29T20:20:00Z">
        <w:r w:rsidR="000675F6">
          <w:t xml:space="preserve"> load</w:t>
        </w:r>
      </w:ins>
      <w:del w:id="53" w:author="Geography" w:date="2015-08-29T20:20:00Z">
        <w:r w:rsidDel="000675F6">
          <w:delText xml:space="preserve"> deposition</w:delText>
        </w:r>
      </w:del>
      <w:r>
        <w:t>, American Samoa</w:t>
      </w:r>
    </w:p>
    <w:p w:rsidR="008C518E" w:rsidRDefault="008C518E">
      <w:pPr>
        <w:ind w:firstLine="0"/>
      </w:pPr>
    </w:p>
    <w:p w:rsidR="00D758D4" w:rsidRDefault="000C26A7">
      <w:pPr>
        <w:pStyle w:val="Heading2"/>
      </w:pPr>
      <w:r>
        <w:t>Introduction</w:t>
      </w:r>
    </w:p>
    <w:p w:rsidR="00D758D4" w:rsidRDefault="000C26A7">
      <w:r>
        <w:t>Human activities including deforestation, agriculture, road</w:t>
      </w:r>
      <w:ins w:id="54" w:author="Trent Biggs" w:date="2015-08-24T17:24:00Z">
        <w:r w:rsidR="00A139CE">
          <w:t xml:space="preserve"> construction</w:t>
        </w:r>
      </w:ins>
      <w:del w:id="55" w:author="Trent Biggs" w:date="2015-08-24T17:24:00Z">
        <w:r w:rsidDel="00A139CE">
          <w:delText>s</w:delText>
        </w:r>
      </w:del>
      <w:r>
        <w:t>, mining, and urbanization alter the timing, composition, and amount of sediment loads to downstream ecosystems</w:t>
      </w:r>
      <w:r w:rsidR="002F3D3E">
        <w:t xml:space="preserve"> </w:t>
      </w:r>
      <w:r w:rsidR="002F3D3E">
        <w:fldChar w:fldCharType="begin" w:fldLock="1"/>
      </w:r>
      <w:r w:rsidR="002F3D3E">
        <w:instrText>ADDIN CSL_CITATION { "citationItems" : [ { "id" : "ITEM-1", "itemData" : { "DOI" : "10.1126/science.1109454", "author" : [ { "dropping-particle" : "", "family" : "Syvitski", "given" : "J P M", "non-dropping-particle" : "", "parse-names" : false, "suffix" : "" }, { "dropping-particle" : "", "family" : "V\u00f6r\u00f6smarty", "given" : "C J", "non-dropping-particle" : "", "parse-names" : false, "suffix" : "" }, { "dropping-particle" : "", "family" : "Kettner", "given" : "A J", "non-dropping-particle" : "", "parse-names" : false, "suffix" : "" }, { "dropping-particle" : "", "family" : "Green", "given" : "P", "non-dropping-particle" : "", "parse-names" : false, "suffix" : "" } ], "container-title" : "Science", "id" : "ITEM-1", "issue" : "5720", "issued" : { "date-parts" : [ [ "2005" ] ] }, "page" : "376-380", "title" : "Impact of humans on the flux of terrestrial sediment to the global coastal ocean", "type" : "article-journal", "volume" : "308" }, "uris" : [ "http://www.mendeley.com/documents/?uuid=8ce93f26-b951-4188-9191-d6b46b5c7acd" ] } ], "mendeley" : { "formattedCitation" : "(Syvitski et al., 2005)", "plainTextFormattedCitation" : "(Syvitski et al., 2005)", "previouslyFormattedCitation" : "(Syvitski et al., 2005)" }, "properties" : { "noteIndex" : 0 }, "schema" : "https://github.com/citation-style-language/schema/raw/master/csl-citation.json" }</w:instrText>
      </w:r>
      <w:r w:rsidR="002F3D3E">
        <w:fldChar w:fldCharType="separate"/>
      </w:r>
      <w:r w:rsidR="002F3D3E" w:rsidRPr="002F3D3E">
        <w:rPr>
          <w:noProof/>
        </w:rPr>
        <w:t>(Syvitski et al., 2005)</w:t>
      </w:r>
      <w:r w:rsidR="002F3D3E">
        <w:fldChar w:fldCharType="end"/>
      </w:r>
      <w:r>
        <w:t xml:space="preserve">. Increased sediment loads can stress </w:t>
      </w:r>
      <w:ins w:id="56" w:author="Trent Biggs" w:date="2015-08-24T17:28:00Z">
        <w:r w:rsidR="00A6306D">
          <w:t xml:space="preserve">aquatic ecosystems, including </w:t>
        </w:r>
      </w:ins>
      <w:r>
        <w:t>coral</w:t>
      </w:r>
      <w:ins w:id="57" w:author="Trent Biggs" w:date="2015-08-24T17:28:00Z">
        <w:r w:rsidR="00A6306D">
          <w:t xml:space="preserve"> reefs, that occur</w:t>
        </w:r>
      </w:ins>
      <w:del w:id="58" w:author="Trent Biggs" w:date="2015-08-24T17:28:00Z">
        <w:r w:rsidDel="00A6306D">
          <w:delText>s</w:delText>
        </w:r>
      </w:del>
      <w:r>
        <w:t xml:space="preserve"> near the outlets of impacted watersheds</w:t>
      </w:r>
      <w:ins w:id="59" w:author="Trent Biggs" w:date="2015-08-24T17:28:00Z">
        <w:r w:rsidR="00A6306D">
          <w:t xml:space="preserve">. </w:t>
        </w:r>
      </w:ins>
      <w:r>
        <w:t xml:space="preserve"> </w:t>
      </w:r>
      <w:ins w:id="60" w:author="Trent Biggs" w:date="2015-08-24T17:28:00Z">
        <w:r w:rsidR="00A6306D">
          <w:t xml:space="preserve">Sediment impacts coral </w:t>
        </w:r>
      </w:ins>
      <w:r>
        <w:t>by decreasing light for photosynthesis and increasing sediment accumu</w:t>
      </w:r>
      <w:r w:rsidR="008748AA">
        <w:t xml:space="preserve">lation rates </w:t>
      </w:r>
      <w:r w:rsidR="008748AA">
        <w:fldChar w:fldCharType="begin" w:fldLock="1"/>
      </w:r>
      <w:r w:rsidR="008748AA">
        <w:instrText>ADDIN CSL_CITATION { "citationItems" : [ { "id" : "ITEM-1", "itemData" : { "ISSN" : "0025-326X", "PMID" : "11693640", "abstract" : "Land-use changes and associated river discharges in coastal tropical regions present a global threat to coral reef environments. This study investigated the temporal variation in biological oxygen demand (BOD5) and suspended particulate matter (SPM) at the mouths of seven rivers on Okinawa Island (Japan) over 20 years. We report strong positive relationships between human population densities within river catchment areas and both average BOD5 concentration (r2 = 0.968; p &lt; 0.001) and SPM (r2 = 0.659; p &lt; 0.003) at the mouths of the rivers. At the reef adjacent to one river (Hija River, 50.2 km2 catchment area) we applied moving window analysis to assess an optimal sampling strategy for elucidating transitional boundaries in coral composition from the river mouth to a point where the effect of river discharge was minimal. The optimal window width for Okinawan rivers was five 1 m2 quadrats spaced over 5 m intervals. This sampling strategy clearly showed dissimilarity spikes in coral community composition up to 400 m from the Hija River mouth, beyond which no significant differences in coral composition were detected using analysis of similarities (ANOSIM). We developed a simple diffusion model linking the rivers' maximum discharge rate, and the average concentration of BOD5 and SPM with the spatial impact on the coral communities. The diffusion model can aid in predicting negative shifts in coral communities expected to result from detrimental land-use changes and is an important tool for monitoring coral reefs.", "author" : [ { "dropping-particle" : "", "family" : "West", "given" : "K", "non-dropping-particle" : "", "parse-names" : false, "suffix" : "" }, { "dropping-particle" : "", "family" : "Woesik", "given" : "R", "non-dropping-particle" : "van", "parse-names" : false, "suffix" : "" } ], "container-title" : "Marine pollution bulletin", "id" : "ITEM-1", "issue" : "10", "issued" : { "date-parts" : [ [ "2001", "10" ] ] }, "page" : "864-72", "title" : "Spatial and temporal variance of river discharge on Okinawa (Japan): inferring the temporal impact on adjacent coral reefs.", "type" : "article-journal", "volume" : "42" }, "uris" : [ "http://www.mendeley.com/documents/?uuid=94d4d11e-0d8f-4eae-86eb-526349c0a8d0" ] }, { "id" : "ITEM-2",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"ITEM-2", "issue" : "2", "issued" : { "date-parts" : [ [ "2005", "2" ] ] }, "page" : "125-46", "title" : "Effects of terrestrial runoff on the ecology of corals and coral reefs: review and synthesis.", "type" : "article-journal", "volume" : "50" }, "uris" : [ "http://www.mendeley.com/documents/?uuid=9aa30c62-67f8-4534-acd0-5ee814d34428" ] }, { "id" : "ITEM-3",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"ITEM-3",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"(Fabricius, 2005; Storlazzi et al., 2015; West and van Woesik, 2001)", "plainTextFormattedCitation" : "(Fabricius, 2005; Storlazzi et al., 2015; West and van Woesik, 2001)", "previouslyFormattedCitation" : "(Fabricius, 2005; Storlazzi et al., 2015; West and van Woesik, 2001)" }, "properties" : { "noteIndex" : 0 }, "schema" : "https://github.com/citation-style-language/schema/raw/master/csl-citation.json" }</w:instrText>
      </w:r>
      <w:r w:rsidR="008748AA">
        <w:fldChar w:fldCharType="separate"/>
      </w:r>
      <w:r w:rsidR="008748AA" w:rsidRPr="008748AA">
        <w:rPr>
          <w:noProof/>
        </w:rPr>
        <w:t>(Fabricius, 2005; Storlazzi et al., 2015; West and van Woesik, 2001)</w:t>
      </w:r>
      <w:r w:rsidR="008748AA">
        <w:fldChar w:fldCharType="end"/>
      </w:r>
      <w:r>
        <w:t xml:space="preserve">. Anthropogenic sediment disturbance can be particularly high in the </w:t>
      </w:r>
      <w:commentRangeStart w:id="61"/>
      <w:r>
        <w:t xml:space="preserve">humid tropics, which </w:t>
      </w:r>
      <w:r w:rsidR="00ED2B48">
        <w:t>have a high potential for erosion due to</w:t>
      </w:r>
      <w:r>
        <w:t xml:space="preserve"> high rainfall</w:t>
      </w:r>
      <w:ins w:id="62" w:author="Trent Biggs" w:date="2015-08-24T17:25:00Z">
        <w:r w:rsidR="00A139CE">
          <w:t xml:space="preserve"> and</w:t>
        </w:r>
      </w:ins>
      <w:del w:id="63" w:author="Trent Biggs" w:date="2015-08-24T17:25:00Z">
        <w:r w:rsidDel="00A139CE">
          <w:delText>,</w:delText>
        </w:r>
      </w:del>
      <w:r>
        <w:t xml:space="preserve"> extreme weather events</w:t>
      </w:r>
      <w:ins w:id="64" w:author="Trent Biggs" w:date="2015-08-24T17:25:00Z">
        <w:r w:rsidR="00A139CE">
          <w:t>.</w:t>
        </w:r>
      </w:ins>
      <w:commentRangeEnd w:id="61"/>
      <w:ins w:id="65" w:author="Trent Biggs" w:date="2015-08-24T17:27:00Z">
        <w:r w:rsidR="00A6306D">
          <w:rPr>
            <w:rStyle w:val="CommentReference"/>
          </w:rPr>
          <w:commentReference w:id="61"/>
        </w:r>
      </w:ins>
      <w:ins w:id="66" w:author="Trent Biggs" w:date="2015-08-24T17:25:00Z">
        <w:r w:rsidR="00A139CE">
          <w:t xml:space="preserve">  Small volcanic islands</w:t>
        </w:r>
      </w:ins>
      <w:ins w:id="67" w:author="Trent Biggs" w:date="2015-08-24T17:26:00Z">
        <w:r w:rsidR="00A139CE">
          <w:t>, which often contain fringing coral reef ecosystems,</w:t>
        </w:r>
      </w:ins>
      <w:del w:id="68" w:author="Trent Biggs" w:date="2015-08-24T17:25:00Z">
        <w:r w:rsidDel="00A139CE">
          <w:delText>,</w:delText>
        </w:r>
      </w:del>
      <w:r>
        <w:t xml:space="preserve"> </w:t>
      </w:r>
      <w:ins w:id="69" w:author="Trent Biggs" w:date="2015-08-24T17:26:00Z">
        <w:r w:rsidR="00A139CE">
          <w:t xml:space="preserve">also have </w:t>
        </w:r>
      </w:ins>
      <w:r>
        <w:t>steep slope</w:t>
      </w:r>
      <w:r w:rsidR="00ED2B48">
        <w:t>s</w:t>
      </w:r>
      <w:ins w:id="70" w:author="Trent Biggs" w:date="2015-08-24T17:26:00Z">
        <w:r w:rsidR="00A139CE">
          <w:t xml:space="preserve"> </w:t>
        </w:r>
      </w:ins>
      <w:del w:id="71" w:author="Trent Biggs" w:date="2015-08-24T17:26:00Z">
        <w:r w:rsidR="00ED2B48" w:rsidDel="00A139CE">
          <w:delText xml:space="preserve">, </w:delText>
        </w:r>
      </w:del>
      <w:ins w:id="72" w:author="Trent Biggs" w:date="2015-08-24T17:25:00Z">
        <w:r w:rsidR="00A139CE">
          <w:t xml:space="preserve">and </w:t>
        </w:r>
      </w:ins>
      <w:r w:rsidR="00ED2B48">
        <w:t xml:space="preserve">erodible soils. Sediment yield in </w:t>
      </w:r>
      <w:del w:id="73" w:author="Trent Biggs" w:date="2015-08-24T17:25:00Z">
        <w:r w:rsidR="00ED2B48" w:rsidDel="00A139CE">
          <w:delText xml:space="preserve">these </w:delText>
        </w:r>
      </w:del>
      <w:r w:rsidR="00ED2B48">
        <w:t xml:space="preserve">densely vegetated </w:t>
      </w:r>
      <w:ins w:id="74" w:author="Trent Biggs" w:date="2015-08-24T17:27:00Z">
        <w:r w:rsidR="00A6306D">
          <w:t>watersheds</w:t>
        </w:r>
      </w:ins>
      <w:del w:id="75" w:author="Trent Biggs" w:date="2015-08-24T17:27:00Z">
        <w:r w:rsidR="00ED2B48" w:rsidDel="00A6306D">
          <w:delText>environments</w:delText>
        </w:r>
      </w:del>
      <w:r w:rsidR="00ED2B48">
        <w:t xml:space="preserve"> can be particularly sensitive to</w:t>
      </w:r>
      <w:r>
        <w:t xml:space="preserve"> </w:t>
      </w:r>
      <w:r w:rsidR="00ED2B48">
        <w:t xml:space="preserve">land </w:t>
      </w:r>
      <w:r>
        <w:t>clearing</w:t>
      </w:r>
      <w:r w:rsidR="00ED2B48">
        <w:t>, which</w:t>
      </w:r>
      <w:r>
        <w:t xml:space="preserve"> alters the fraction of exposed soil more than in sparsely-vegetated regions.</w:t>
      </w:r>
      <w:r w:rsidR="00ED2B48">
        <w:t xml:space="preserve"> The steep topogr</w:t>
      </w:r>
      <w:r w:rsidR="00600EB5">
        <w:t xml:space="preserve">aphy and small floodplains </w:t>
      </w:r>
      <w:ins w:id="76" w:author="Trent Biggs" w:date="2015-08-24T17:27:00Z">
        <w:r w:rsidR="00A6306D">
          <w:t xml:space="preserve">in small volcanic islands further </w:t>
        </w:r>
      </w:ins>
      <w:r w:rsidR="00600EB5">
        <w:t>limit</w:t>
      </w:r>
      <w:ins w:id="77" w:author="Trent Biggs" w:date="2015-08-24T17:27:00Z">
        <w:r w:rsidR="00A6306D">
          <w:t>s</w:t>
        </w:r>
      </w:ins>
      <w:r w:rsidR="00600EB5">
        <w:t xml:space="preserve"> </w:t>
      </w:r>
      <w:r w:rsidR="00ED2B48">
        <w:t xml:space="preserve">sediment storage and </w:t>
      </w:r>
      <w:r w:rsidR="00600EB5">
        <w:t xml:space="preserve">the </w:t>
      </w:r>
      <w:r w:rsidR="00ED2B48">
        <w:t>capacity of the watershed to buffer increased sediment yields.</w:t>
      </w:r>
      <w:r>
        <w:t xml:space="preserve"> Such environments characterize many volcanic islands in the south Pacific, which also contain many coral reefs impacted by sediment. </w:t>
      </w:r>
    </w:p>
    <w:p w:rsidR="00D758D4" w:rsidRDefault="00077901" w:rsidP="00F97579">
      <w:ins w:id="78" w:author="Trent Biggs" w:date="2015-08-24T17:29:00Z">
        <w:r>
          <w:t>A</w:t>
        </w:r>
      </w:ins>
      <w:del w:id="79" w:author="Trent Biggs" w:date="2015-08-24T17:29:00Z">
        <w:r w:rsidR="000C26A7" w:rsidDel="00077901">
          <w:delText>Several studies have found that a</w:delText>
        </w:r>
      </w:del>
      <w:r w:rsidR="000C26A7">
        <w:t xml:space="preserve"> large proportion of a watershed's sediment yield can originate </w:t>
      </w:r>
      <w:ins w:id="80" w:author="Trent Biggs" w:date="2015-08-24T17:31:00Z">
        <w:r>
          <w:t>in hotspots, which are d</w:t>
        </w:r>
      </w:ins>
      <w:del w:id="81" w:author="Trent Biggs" w:date="2015-08-24T17:31:00Z">
        <w:r w:rsidR="000C26A7" w:rsidDel="00077901">
          <w:delText xml:space="preserve">from </w:delText>
        </w:r>
      </w:del>
      <w:del w:id="82" w:author="Trent Biggs" w:date="2015-08-24T17:30:00Z">
        <w:r w:rsidR="000C26A7" w:rsidDel="00077901">
          <w:delText xml:space="preserve">relatively small, </w:delText>
        </w:r>
      </w:del>
      <w:del w:id="83" w:author="Trent Biggs" w:date="2015-08-24T17:31:00Z">
        <w:r w:rsidR="000C26A7" w:rsidDel="00077901">
          <w:delText>d</w:delText>
        </w:r>
      </w:del>
      <w:r w:rsidR="000C26A7">
        <w:t>isturbed areas</w:t>
      </w:r>
      <w:ins w:id="84" w:author="Trent Biggs" w:date="2015-08-24T17:30:00Z">
        <w:r>
          <w:t xml:space="preserve"> that cover a relatively small fraction of the watershed area</w:t>
        </w:r>
      </w:ins>
      <w:r w:rsidR="000C26A7">
        <w:t xml:space="preserve">. In the Caribbean, </w:t>
      </w:r>
      <w:del w:id="85" w:author="Trent Biggs" w:date="2015-08-24T17:29:00Z">
        <w:r w:rsidR="008748AA" w:rsidDel="00077901">
          <w:fldChar w:fldCharType="begin" w:fldLock="1"/>
        </w:r>
        <w:r w:rsidR="008748AA" w:rsidDel="00077901">
          <w:delInstrText>ADDIN CSL_CITATION { "citationItems" : [ { "id" : "ITEM-1", "itemData" : { "ISBN" : "0341-8162", "author" : [ { "dropping-particle" : "", "family" : "Ramos-Scharr\u00f3n", "given" : "Carlos E", "non-dropping-particle" : "", "parse-names" : false, "suffix" : "" }, { "dropping-particle" : "", "family" : "Macdonald", "given" : "Lee H", "non-dropping-particle" : "", "parse-names" : false, "suffix" : "" } ], "container-title" : "Catena", "id" : "ITEM-1", "issue" : "2", "issued" : { "date-parts" : [ [ "2007" ] ] }, "page" : "250-266", "title" : "Measurement and prediction of natural and anthropogenic sediment sources, St. John, US Virgin Islands", "type" : "article-journal", "volume" : "71" }, "uris" : [ "http://www.mendeley.com/documents/?uuid=71f41540-4707-495e-8594-8c8a2b5b7e33" ] } ], "mendeley" : { "formattedCitation" : "(Ramos-Scharr\u00f3n and Macdonald, 2007)", "manualFormatting" : "Ramos-Scharr\u00f3n and Macdonald (2007)", "plainTextFormattedCitation" : "(Ramos-Scharr\u00f3n and Macdonald, 2007)", "previouslyFormattedCitation" : "(Ramos-Scharr\u00f3n and Macdonald, 2007)" }, "properties" : { "noteIndex" : 0 }, "schema" : "https://github.com/citation-style-language/schema/raw/master/csl-citation.json" }</w:delInstrText>
        </w:r>
        <w:r w:rsidR="008748AA" w:rsidDel="00077901">
          <w:fldChar w:fldCharType="separate"/>
        </w:r>
        <w:r w:rsidR="008748AA" w:rsidDel="00077901">
          <w:rPr>
            <w:noProof/>
          </w:rPr>
          <w:delText>Ramos-Scharrón and Macdonald (</w:delText>
        </w:r>
        <w:r w:rsidR="008748AA" w:rsidRPr="008748AA" w:rsidDel="00077901">
          <w:rPr>
            <w:noProof/>
          </w:rPr>
          <w:delText>2007)</w:delText>
        </w:r>
        <w:r w:rsidR="008748AA" w:rsidDel="00077901">
          <w:fldChar w:fldCharType="end"/>
        </w:r>
        <w:r w:rsidR="000C26A7" w:rsidDel="00077901">
          <w:delText xml:space="preserve"> found </w:delText>
        </w:r>
      </w:del>
      <w:r w:rsidR="000C26A7">
        <w:t>unpaved roads</w:t>
      </w:r>
      <w:r w:rsidR="00AA3BAA">
        <w:t xml:space="preserve"> covering 0.</w:t>
      </w:r>
      <w:r w:rsidR="00AA3BAA" w:rsidRPr="00AA3BAA">
        <w:t xml:space="preserve"> </w:t>
      </w:r>
      <w:r w:rsidR="00AA3BAA">
        <w:t>3-0.9% of the watershed area</w:t>
      </w:r>
      <w:r w:rsidR="000C26A7">
        <w:t xml:space="preserve"> were the dominant sediment source in disturbed watersheds on St. John, and increased sediment yield to the coast by 5-9 times, relative to undisturbed watersheds</w:t>
      </w:r>
      <w:ins w:id="86" w:author="Trent Biggs" w:date="2015-08-24T17:29:00Z">
        <w:r>
          <w:t xml:space="preserve"> </w:t>
        </w:r>
      </w:ins>
      <w:ins w:id="87" w:author="Trent Biggs" w:date="2015-08-24T17:30:00Z">
        <w:r>
          <w:t>(</w:t>
        </w:r>
        <w:r>
          <w:fldChar w:fldCharType="begin" w:fldLock="1"/>
        </w:r>
        <w:r>
          <w:instrText>ADDIN CSL_CITATION { "citationItems" : [ { "id" : "ITEM-1", "itemData" : { "ISBN" : "0341-8162", "author" : [ { "dropping-particle" : "", "family" : "Ramos-Scharr\u00f3n", "given" : "Carlos E", "non-dropping-particle" : "", "parse-names" : false, "suffix" : "" }, { "dropping-particle" : "", "family" : "Macdonald", "given" : "Lee H", "non-dropping-particle" : "", "parse-names" : false, "suffix" : "" } ], "container-title" : "Catena", "id" : "ITEM-1", "issue" : "2", "issued" : { "date-parts" : [ [ "2007" ] ] }, "page" : "250-266", "title" : "Measurement and prediction of natural and anthropogenic sediment sources, St. John, US Virgin Islands", "type" : "article-journal", "volume" : "71" }, "uris" : [ "http://www.mendeley.com/documents/?uuid=71f41540-4707-495e-8594-8c8a2b5b7e33" ] } ], "mendeley" : { "formattedCitation" : "(Ramos-Scharr\u00f3n and Macdonald, 2007)", "manualFormatting" : "Ramos-Scharr\u00f3n and Macdonald (2007)", "plainTextFormattedCitation" : "(Ramos-Scharr\u00f3n and Macdonald, 2007)", "previouslyFormattedCitation" : "(Ramos-Scharr\u00f3n and Macdonald, 2007)" }, "properties" : { "noteIndex" : 0 }, "schema" : "https://github.com/citation-style-language/schema/raw/master/csl-citation.json" }</w:instrText>
        </w:r>
        <w:r>
          <w:fldChar w:fldCharType="separate"/>
        </w:r>
        <w:r>
          <w:rPr>
            <w:noProof/>
          </w:rPr>
          <w:t xml:space="preserve">Ramos-Scharrón and Macdonald , </w:t>
        </w:r>
        <w:r w:rsidRPr="008748AA">
          <w:rPr>
            <w:noProof/>
          </w:rPr>
          <w:t>2007)</w:t>
        </w:r>
        <w:r>
          <w:fldChar w:fldCharType="end"/>
        </w:r>
      </w:ins>
      <w:r w:rsidR="000C26A7">
        <w:t>. In the Pacific Northwest of the United States, several studies found most road-generated sediment</w:t>
      </w:r>
      <w:r w:rsidR="00AA3BAA">
        <w:t xml:space="preserve"> can originate from just a</w:t>
      </w:r>
      <w:r w:rsidR="000C26A7">
        <w:t xml:space="preserve"> small fraction of the road network </w:t>
      </w:r>
      <w:r w:rsidR="00F97579">
        <w:fldChar w:fldCharType="begin" w:fldLock="1"/>
      </w:r>
      <w:r w:rsidR="001C41C3">
        <w:instrText>ADDIN CSL_CITATION { "citationItems" : [ { "id" : "ITEM-1", "itemData" : { "author" : [ { "dropping-particle" : "", "family" : "Wemple", "given" : "B.C.", "non-dropping-particle" : "", "parse-names" : false, "suffix" : "" }, { "dropping-particle" : "", "family" : "Jones", "given" : "J.A.", "non-dropping-particle" : "", "parse-names" : false, "suffix" : "" }, { "dropping-particle" : "", "family" : "Grant", "given" : "G.E.", "non-dropping-particle" : "", "parse-names" : false, "suffix" : "" } ], "container-title" : "Water Resources Bulletin", "id" : "ITEM-1", "issued" : { "date-parts" : [ [ "1996" ] ] }, "page" : "1195-1207", "title" : "Channel Network Extension by Logging Roads in Two Basins, Western Cascades, Oregon", "type" : "article-journal", "volume" : "32" }, "uris" : [ "http://www.mendeley.com/documents/?uuid=43d7281f-e3f0-4f2b-99ea-3074c6269f03" ] }, { "id" : "ITEM-2", "itemData" : { "author" : [ { "dropping-particle" : "", "family" : "Henderson", "given" : "G.W.", "non-dropping-particle" : "", "parse-names" : false, "suffix" : "" }, { "dropping-particle" : "", "family" : "Toews", "given" : "D.A.A.", "non-dropping-particle" : "", "parse-names" : false, "suffix" : "" } ], "chapter-number" : "Working Pa", "container-title" : "Watershed Assessment in the Southern Interior of British Columbia", "editor" : [ { "dropping-particle" : "", "family" : "Toews", "given" : "D.A.A.", "non-dropping-particle" : "", "parse-names" : false, "suffix" : "" }, { "dropping-particle" : "", "family" : "Chatwin", "given" : "S.", "non-dropping-particle" : "", "parse-names" : false, "suffix" : "" } ], "id" : "ITEM-2", "issued" : { "date-parts" : [ [ "2001" ] ] }, "page" : "189-208", "publisher" : "B.C. Ministry of Forests, Research Branch", "publisher-place" : "Victoria, British Columbia", "title" : "Using Sediment Budgets to Test the Watershed Assessment Procedure in Southeastern British Columbia", "type" : "chapter" }, "uris" : [ "http://www.mendeley.com/documents/?uuid=93c8d997-87f4-41bc-9408-cdd804aa4a2a" ] }, { "id" : "ITEM-3", "itemData" : { "author" : [ { "dropping-particle" : "", "family" : "Megahan", "given" : "W.F.", "non-dropping-particle" : "", "parse-names" : false, "suffix" : "" }, { "dropping-particle" : "", "family" : "Wilson", "given" : "M.", "non-dropping-particle" : "", "parse-names" : false, "suffix" : "" }, { "dropping-particle" : "", "family" : "Monsen", "given" : "S.B.", "non-dropping-particle" : "", "parse-names" : false, "suffix" : "" } ], "container-title" : "Earth Surface Processes and Landforms", "id" : "ITEM-3", "issued" : { "date-parts" : [ [ "2001" ] ] }, "page" : "153-163", "title" : "Sediment production from granitic cutslopes on forest roads in Idaho, USA", "type" : "article-journal", "volume" : "26" }, "uris" : [ "http://www.mendeley.com/documents/?uuid=fb077ee7-b430-48ee-a1b5-92311c18e5fa" ] }, { "id" : "ITEM-4", "itemData" : { "author" : [ { "dropping-particle" : "", "family" : "Gomi", "given" : "Takashi", "non-dropping-particle" : "", "parse-names" : false, "suffix" : "" }, { "dropping-particle" : "", "family" : "Moore", "given" : "R. Dan", "non-dropping-particle" : "", "parse-names" : false, "suffix" : "" }, { "dropping-particle" : "", "family" : "Hassan", "given" : "Marwan A.", "non-dropping-particle" : "", "parse-names" : false, "suffix" : "" } ], "container-title" : "Journal of the American Water Resources Association", "id" : "ITEM-4", "issued" : { "date-parts" : [ [ "2005" ] ] }, "title" : "Suspended sediment dynamics in small forest streams of the Pacific Northwest", "type" : "article-journal", "volume" : "Paper No. " }, "uris" : [ "http://www.mendeley.com/documents/?uuid=24851b0e-1827-40dd-a463-4e8671208d0f" ] } ], "mendeley" : { "formattedCitation" : "(Gomi et al., 2005; Henderson and Toews, 2001; Megahan et al., 2001; Wemple et al., 1996)", "plainTextFormattedCitation" : "(Gomi et al., 2005; Henderson and Toews, 2001; Megahan et al., 2001; Wemple et al., 1996)", "previouslyFormattedCitation" : "(Gomi et al., 2005; Henderson and Toews, 2001; Megahan et al., 2001; Wemple et al., 1996)" }, "properties" : { "noteIndex" : 0 }, "schema" : "https://github.com/citation-style-language/schema/raw/master/csl-citation.json" }</w:instrText>
      </w:r>
      <w:r w:rsidR="00F97579">
        <w:fldChar w:fldCharType="separate"/>
      </w:r>
      <w:r w:rsidR="00F97579" w:rsidRPr="00F97579">
        <w:rPr>
          <w:noProof/>
        </w:rPr>
        <w:t>(Gomi et al., 2005; Henderson and Toews, 2001; Megahan et al., 2001; Wemple et al., 1996)</w:t>
      </w:r>
      <w:r w:rsidR="00F97579">
        <w:fldChar w:fldCharType="end"/>
      </w:r>
      <w:r w:rsidR="00F97579">
        <w:t xml:space="preserve">, </w:t>
      </w:r>
      <w:r w:rsidR="000C26A7">
        <w:t>and heavily used roads could generate 130 times as mu</w:t>
      </w:r>
      <w:r w:rsidR="00BB7F7E">
        <w:t xml:space="preserve">ch sediment as abandoned roads </w:t>
      </w:r>
      <w:r w:rsidR="00BB7F7E">
        <w:fldChar w:fldCharType="begin" w:fldLock="1"/>
      </w:r>
      <w:r w:rsidR="00BB7F7E">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"mendeley" : { "formattedCitation" : "(Reid and Dunne, 1984)", "plainTextFormattedCitation" : "(Reid and Dunne, 1984)", "previouslyFormattedCitation" : "(Reid and Dunne, 1984)" }, "properties" : { "noteIndex" : 0 }, "schema" : "https://github.com/citation-style-language/schema/raw/master/csl-citation.json" }</w:instrText>
      </w:r>
      <w:r w:rsidR="00BB7F7E">
        <w:fldChar w:fldCharType="separate"/>
      </w:r>
      <w:r w:rsidR="00BB7F7E" w:rsidRPr="00BB7F7E">
        <w:rPr>
          <w:noProof/>
        </w:rPr>
        <w:t>(Reid and Dunne, 1984)</w:t>
      </w:r>
      <w:r w:rsidR="00BB7F7E">
        <w:fldChar w:fldCharType="end"/>
      </w:r>
      <w:r w:rsidR="000C26A7">
        <w:t xml:space="preserve">. </w:t>
      </w:r>
      <w:commentRangeStart w:id="88"/>
      <w:r w:rsidR="000C26A7">
        <w:t xml:space="preserve">In a watershed </w:t>
      </w:r>
      <w:ins w:id="89" w:author="Trent Biggs" w:date="2015-08-24T17:32:00Z">
        <w:r>
          <w:t xml:space="preserve">disturbed by grazing </w:t>
        </w:r>
        <w:commentRangeEnd w:id="88"/>
        <w:r>
          <w:rPr>
            <w:rStyle w:val="CommentReference"/>
          </w:rPr>
          <w:commentReference w:id="88"/>
        </w:r>
        <w:r>
          <w:t>(</w:t>
        </w:r>
      </w:ins>
      <w:del w:id="90" w:author="Trent Biggs" w:date="2015-08-24T17:32:00Z">
        <w:r w:rsidR="000C26A7" w:rsidDel="00077901">
          <w:delText xml:space="preserve">on </w:delText>
        </w:r>
      </w:del>
      <w:r w:rsidR="000C26A7">
        <w:t>Molokai, Hawaii</w:t>
      </w:r>
      <w:ins w:id="91" w:author="Trent Biggs" w:date="2015-08-24T17:32:00Z">
        <w:r>
          <w:t>)</w:t>
        </w:r>
      </w:ins>
      <w:del w:id="92" w:author="Trent Biggs" w:date="2015-08-24T17:32:00Z">
        <w:r w:rsidR="000C26A7" w:rsidDel="00077901">
          <w:delText>,</w:delText>
        </w:r>
      </w:del>
      <w:del w:id="93" w:author="Trent Biggs" w:date="2015-08-24T17:33:00Z">
        <w:r w:rsidR="000C26A7" w:rsidDel="00077901">
          <w:delText xml:space="preserve"> </w:delText>
        </w:r>
      </w:del>
      <w:ins w:id="94" w:author="Trent Biggs" w:date="2015-08-24T17:33:00Z">
        <w:r>
          <w:t>,</w:t>
        </w:r>
      </w:ins>
      <w:del w:id="95" w:author="Trent Biggs" w:date="2015-08-24T17:32:00Z">
        <w:r w:rsidR="000C26A7" w:rsidDel="00077901">
          <w:delText>disturbed by grazing,</w:delText>
        </w:r>
      </w:del>
      <w:r w:rsidR="000C26A7">
        <w:t xml:space="preserve"> </w:t>
      </w:r>
      <w:del w:id="96" w:author="Trent Biggs" w:date="2015-08-24T17:33:00Z">
        <w:r w:rsidR="00BB7F7E" w:rsidDel="00077901">
          <w:fldChar w:fldCharType="begin" w:fldLock="1"/>
        </w:r>
        <w:r w:rsidR="00AA70FE" w:rsidDel="00077901">
          <w:delInstrText>ADDIN CSL_CITATION { "citationItems" : [ { "id" : "ITEM-1",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"ITEM-1", "issued" : { "date-parts" : [ [ "2010" ] ] }, "page" : "#EP22A-01", "title" : "Sediment budget for a polluted Hawaiian reef using hillslope monitoring and process mapping", "type" : "paper-conference" }, "uris" : [ "http://www.mendeley.com/documents/?uuid=4378c49d-290f-4de2-b054-3c2ff8e4d978" ] } ], "mendeley" : { "formattedCitation" : "(Stock et al., 2010)", "manualFormatting" : "Stock et al. (2010)", "plainTextFormattedCitation" : "(Stock et al., 2010)", "previouslyFormattedCitation" : "(Stock et al., 2010)" }, "properties" : { "noteIndex" : 0 }, "schema" : "https://github.com/citation-style-language/schema/raw/master/csl-citation.json" }</w:delInstrText>
        </w:r>
        <w:r w:rsidR="00BB7F7E" w:rsidDel="00077901">
          <w:fldChar w:fldCharType="separate"/>
        </w:r>
        <w:r w:rsidR="00BB7F7E" w:rsidDel="00077901">
          <w:rPr>
            <w:noProof/>
          </w:rPr>
          <w:delText>Stock et al. (</w:delText>
        </w:r>
        <w:r w:rsidR="00BB7F7E" w:rsidRPr="00BB7F7E" w:rsidDel="00077901">
          <w:rPr>
            <w:noProof/>
          </w:rPr>
          <w:delText>2010)</w:delText>
        </w:r>
        <w:r w:rsidR="00BB7F7E" w:rsidDel="00077901">
          <w:fldChar w:fldCharType="end"/>
        </w:r>
        <w:r w:rsidR="00BB7F7E" w:rsidDel="00077901">
          <w:delText xml:space="preserve"> </w:delText>
        </w:r>
        <w:r w:rsidR="000C26A7" w:rsidDel="00077901">
          <w:delText xml:space="preserve">found that </w:delText>
        </w:r>
      </w:del>
      <w:r w:rsidR="000C26A7">
        <w:t>less than 5% of the land produces most of the sediment, and only 1% produces approximately 50% of the sediment</w:t>
      </w:r>
      <w:r w:rsidR="00BB7F7E">
        <w:t xml:space="preserve"> </w:t>
      </w:r>
      <w:commentRangeStart w:id="97"/>
      <w:r w:rsidR="00BB7F7E">
        <w:fldChar w:fldCharType="begin" w:fldLock="1"/>
      </w:r>
      <w:r w:rsidR="00BB7F7E">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"mendeley" : { "formattedCitation" : "(Risk, 2014)", "plainTextFormattedCitation" : "(Risk, 2014)", "previouslyFormattedCitation" : "(Risk, 2014)" }, "properties" : { "noteIndex" : 0 }, "schema" : "https://github.com/citation-style-language/schema/raw/master/csl-citation.json" }</w:instrText>
      </w:r>
      <w:r w:rsidR="00BB7F7E">
        <w:fldChar w:fldCharType="separate"/>
      </w:r>
      <w:r w:rsidR="00BB7F7E" w:rsidRPr="00BB7F7E">
        <w:rPr>
          <w:noProof/>
        </w:rPr>
        <w:t>(Risk, 2014)</w:t>
      </w:r>
      <w:r w:rsidR="00BB7F7E">
        <w:fldChar w:fldCharType="end"/>
      </w:r>
      <w:ins w:id="98" w:author="Trent Biggs" w:date="2015-08-24T17:33:00Z">
        <w:r>
          <w:t xml:space="preserve"> (</w:t>
        </w:r>
        <w:r>
          <w:fldChar w:fldCharType="begin" w:fldLock="1"/>
        </w:r>
        <w:r>
          <w:instrText>ADDIN CSL_CITATION { "citationItems" : [ { "id" : "ITEM-1",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"ITEM-1", "issued" : { "date-parts" : [ [ "2010" ] ] }, "page" : "#EP22A-01", "title" : "Sediment budget for a polluted Hawaiian reef using hillslope monitoring and process mapping", "type" : "paper-conference" }, "uris" : [ "http://www.mendeley.com/documents/?uuid=4378c49d-290f-4de2-b054-3c2ff8e4d978" ] } ], "mendeley" : { "formattedCitation" : "(Stock et al., 2010)", "manualFormatting" : "Stock et al. (2010)", "plainTextFormattedCitation" : "(Stock et al., 2010)", "previouslyFormattedCitation" : "(Stock et al., 2010)" }, "properties" : { "noteIndex" : 0 }, "schema" : "https://github.com/citation-style-language/schema/raw/master/csl-citation.json" }</w:instrText>
        </w:r>
        <w:r>
          <w:fldChar w:fldCharType="separate"/>
        </w:r>
        <w:r>
          <w:rPr>
            <w:noProof/>
          </w:rPr>
          <w:t xml:space="preserve">Stock et al. </w:t>
        </w:r>
        <w:r w:rsidRPr="00BB7F7E">
          <w:rPr>
            <w:noProof/>
          </w:rPr>
          <w:t>2010)</w:t>
        </w:r>
        <w:r>
          <w:fldChar w:fldCharType="end"/>
        </w:r>
        <w:commentRangeEnd w:id="97"/>
        <w:r>
          <w:rPr>
            <w:rStyle w:val="CommentReference"/>
          </w:rPr>
          <w:commentReference w:id="97"/>
        </w:r>
        <w:r>
          <w:t>)</w:t>
        </w:r>
      </w:ins>
      <w:r w:rsidR="000C26A7">
        <w:t>, suggesting that management should focus on identifying, quantifying, and mediating erosion hotspots.</w:t>
      </w:r>
    </w:p>
    <w:p w:rsidR="00D758D4" w:rsidRDefault="000C26A7">
      <w:r>
        <w:t>Management of sediment requires linking land use changes and mitigation strategies to changes in sediment</w:t>
      </w:r>
      <w:r w:rsidR="00AA3BAA">
        <w:t xml:space="preserve"> yields at the watershed outlet</w:t>
      </w:r>
      <w:r>
        <w:t>. A sediment budget quantifies sediment as it moves from key sources to its eventual exit from a watershed</w:t>
      </w:r>
      <w:r w:rsidR="00F97579">
        <w:t xml:space="preserve"> </w:t>
      </w:r>
      <w:r w:rsidR="00F97579">
        <w:fldChar w:fldCharType="begin" w:fldLock="1"/>
      </w:r>
      <w:r w:rsidR="00F97579">
        <w:instrText>ADDIN CSL_CITATION { "citationItems" : [ { "id" : "ITEM-1", "itemData" : { "author" : [ { "dropping-particle" : "", "family" : "Rapp", "given" : "Anders", "non-dropping-particle" : "", "parse-names" : false, "suffix" : "" } ], "container-title" : "Geografiska Annaler", "id" : "ITEM-1", "issue" : "2/3", "issued" : { "date-parts" : [ [ "1960" ] ] }, "page" : "65-200", "title" : "Recent development of mountain slopes in Karkevagge and surroundings, northern Scandinavia", "type" : "article-journal", "volume" : "42" }, "uris" : [ "http://www.mendeley.com/documents/?uuid=5dcb1d72-917e-4260-9f49-4c35e05fd0a9" ] } ], "mendeley" : { "formattedCitation" : "(Rapp, 1960)", "plainTextFormattedCitation" : "(Rapp, 1960)", "previouslyFormattedCitation" : "(Rapp, 1960)" }, "properties" : { "noteIndex" : 0 }, "schema" : "https://github.com/citation-style-language/schema/raw/master/csl-citation.json" }</w:instrText>
      </w:r>
      <w:r w:rsidR="00F97579">
        <w:fldChar w:fldCharType="separate"/>
      </w:r>
      <w:r w:rsidR="00F97579" w:rsidRPr="00F97579">
        <w:rPr>
          <w:noProof/>
        </w:rPr>
        <w:t>(Rapp, 1960)</w:t>
      </w:r>
      <w:r w:rsidR="00F97579">
        <w:fldChar w:fldCharType="end"/>
      </w:r>
      <w:r w:rsidR="00F97579">
        <w:t>,</w:t>
      </w:r>
      <w:r>
        <w:t xml:space="preserve"> and is useful to characterize watershed response to land use change and management interventions</w:t>
      </w:r>
      <w:r w:rsidR="00B52CC5">
        <w:t xml:space="preserve"> </w:t>
      </w:r>
      <w:r w:rsidR="00B52CC5">
        <w:fldChar w:fldCharType="begin" w:fldLock="1"/>
      </w:r>
      <w:r w:rsidR="00F97579">
        <w:instrText>ADDIN CSL_CITATION { "citationItems" : [ { "id" : "ITEM-1", "itemData" : { "DOI" : "10.1016/j.envsci.2007.10.004", "ISBN" : "1462-9011", "ISSN" : "14629011", "abstract" : "There is increasing recognition that fine sediment represents an important diffuse source pollutant in surface waters, due to its role in governing the transfer and fate of many substances, including nutrients, heavy metals, pesticides and other organic contaminants, and because of its impacts on aquatic ecology. Catchment management strategies therefore frequently need to include provision for the control of sediment mobilisation and delivery. The sediment budget concept provides a valuable framework for assisting the management and control of diffuse source sediment pollution and associated problems, by identifying the key sources and demonstrating the importance of intermediate stores and the likely impact of upstream mitigation strategies on downstream suspended sediment and sediment-associated contaminant fluxes. Accordingly, the utility of the sediment budget concept for catchment management is further discussed, by introducing examples from several contrasting river basins. ?? 2007 Elsevier Ltd. All rights reserved.", "author" : [ { "dropping-particle" : "", "family" : "Walling", "given" : "D. E.", "non-dropping-particle" : "", "parse-names" : false, "suffix" : "" }, { "dropping-particle" : "", "family" : "Collins", "given" : "a. L.", "non-dropping-particle" : "", "parse-names" : false, "suffix" : "" } ], "container-title" : "Environmental Science and Policy", "id" : "ITEM-1", "issue" : "2", "issued" : { "date-parts" : [ [ "2008" ] ] }, "page" : "136-143", "title" : "The catchment sediment budget as a management tool", "type" : "article-journal", "volume" : "11" }, "uris" : [ "http://www.mendeley.com/documents/?uuid=5df21b5d-2fd2-4c75-b1b1-0d8fba23b522" ] } ], "mendeley" : { "formattedCitation" : "(Walling and Collins, 2008)", "plainTextFormattedCitation" : "(Walling and Collins, 2008)", "previouslyFormattedCitation" : "(Walling and Collins, 2008)" }, "properties" : { "noteIndex" : 0 }, "schema" : "https://github.com/citation-style-language/schema/raw/master/csl-citation.json" }</w:instrText>
      </w:r>
      <w:r w:rsidR="00B52CC5">
        <w:fldChar w:fldCharType="separate"/>
      </w:r>
      <w:r w:rsidR="00B52CC5" w:rsidRPr="00B52CC5">
        <w:rPr>
          <w:noProof/>
        </w:rPr>
        <w:t>(Walling and Collins, 2008)</w:t>
      </w:r>
      <w:r w:rsidR="00B52CC5">
        <w:fldChar w:fldCharType="end"/>
      </w:r>
      <w:r>
        <w:t xml:space="preserve">. </w:t>
      </w:r>
      <w:r w:rsidR="00BB7F7E">
        <w:fldChar w:fldCharType="begin" w:fldLock="1"/>
      </w:r>
      <w:r w:rsidR="00BB7F7E">
        <w:instrText>ADDIN CSL_CITATION { "citationItems" : [ { "id" : "ITEM-1", "itemData" : { "ISBN" : "0018-8158", "author" : [ { "dropping-particle" : "", "family" : "Walling", "given" : "D E", "non-dropping-particle" : "", "parse-names" : false, "suffix" : "" } ], "container-title" : "Hydrobiologia", "id" : "ITEM-1", "issued" : { "date-parts" : [ [ "1999" ] ] }, "page" : "223-240", "title" : "Linking land use, erosion and sediment yields in river basins", "type" : "article-journal", "volume" : "410" }, "uris" : [ "http://www.mendeley.com/documents/?uuid=3d9aca68-a26b-49af-bc3d-78578fa0168c" ] } ], "mendeley" : { "formattedCitation" : "(Walling, 1999)", "manualFormatting" : "Walling (1999)", "plainTextFormattedCitation" : "(Walling, 1999)", "previouslyFormattedCitation" : "(Walling, 1999)" }, "properties" : { "noteIndex" : 0 }, "schema" : "https://github.com/citation-style-language/schema/raw/master/csl-citation.json" }</w:instrText>
      </w:r>
      <w:r w:rsidR="00BB7F7E">
        <w:fldChar w:fldCharType="separate"/>
      </w:r>
      <w:r w:rsidR="00BB7F7E" w:rsidRPr="00BB7F7E">
        <w:rPr>
          <w:noProof/>
        </w:rPr>
        <w:t>Walli</w:t>
      </w:r>
      <w:r w:rsidR="00BB7F7E">
        <w:rPr>
          <w:noProof/>
        </w:rPr>
        <w:t>ng</w:t>
      </w:r>
      <w:r w:rsidR="00BB7F7E" w:rsidRPr="00BB7F7E">
        <w:rPr>
          <w:noProof/>
        </w:rPr>
        <w:t xml:space="preserve"> </w:t>
      </w:r>
      <w:r w:rsidR="00BB7F7E">
        <w:rPr>
          <w:noProof/>
        </w:rPr>
        <w:t>(</w:t>
      </w:r>
      <w:r w:rsidR="00BB7F7E" w:rsidRPr="00BB7F7E">
        <w:rPr>
          <w:noProof/>
        </w:rPr>
        <w:t>1999)</w:t>
      </w:r>
      <w:r w:rsidR="00BB7F7E">
        <w:fldChar w:fldCharType="end"/>
      </w:r>
      <w:r>
        <w:t xml:space="preserve"> used a sediment budget to show that sediment yield from watersheds can be insensitive to both land use change and erosion management due to high sediment storage capacity on hillslopes and in the channel. Sediment yield from disturbed areas can be large but may not be important compared to naturally high yields from undisturbed areas. While a full description of all sediment production and transport processes are of scientific interest,</w:t>
      </w:r>
      <w:r w:rsidR="00BB7F7E">
        <w:t xml:space="preserve"> </w:t>
      </w:r>
      <w:r>
        <w:t xml:space="preserve">the sediment budget needs to be simplified to be used as a management tool </w:t>
      </w:r>
      <w:r w:rsidR="00BB7F7E">
        <w:fldChar w:fldCharType="begin" w:fldLock="1"/>
      </w:r>
      <w:r w:rsidR="00F20B1A">
        <w:instrText>ADDIN CSL_CITATION { "citationItems" : [ { "id" : "ITEM-1", "itemData" : { "ISBN" : "0018-8158", "author" : [ { "dropping-particle" : "", "family" : "Slaymaker", "given" : "Olav", "non-dropping-particle" : "", "parse-names" : false, "suffix" : "" } ], "container-title" : "Hydrobiologia", "id" : "ITEM-1", "issue" : "1", "issued" : { "date-parts" : [ [ "2003" ] ] }, "page" : "71-82", "title" : "The sediment budget as conceptual framework and management tool", "type" : "article-journal", "volume" : "494" }, "uris" : [ "http://www.mendeley.com/documents/?uuid=748aa7eb-6618-4830-b6af-fae1f7789606" ] } ], "mendeley" : { "formattedCitation" : "(Slaymaker, 2003)", "plainTextFormattedCitation" : "(Slaymaker, 2003)", "previouslyFormattedCitation" : "(Slaymaker, 2003)" }, "properties" : { "noteIndex" : 0 }, "schema" : "https://github.com/citation-style-language/schema/raw/master/csl-citation.json" }</w:instrText>
      </w:r>
      <w:r w:rsidR="00BB7F7E">
        <w:fldChar w:fldCharType="separate"/>
      </w:r>
      <w:r w:rsidR="00BB7F7E" w:rsidRPr="00BB7F7E">
        <w:rPr>
          <w:noProof/>
        </w:rPr>
        <w:t>(Slaymaker, 2003)</w:t>
      </w:r>
      <w:r w:rsidR="00BB7F7E">
        <w:fldChar w:fldCharType="end"/>
      </w:r>
      <w:r>
        <w:t xml:space="preserve">. Most management applications require only that the order of magnitude or the relative importance of process rates be known, so </w:t>
      </w:r>
      <w:r w:rsidR="00F20B1A">
        <w:fldChar w:fldCharType="begin" w:fldLock="1"/>
      </w:r>
      <w:r w:rsidR="00BC5C68">
        <w:instrText>ADDIN CSL_CITATION { "citationItems" : [ { "id" : "ITEM-1", "itemData" : { "ISBN" : "3923381395", "author" : [ { "dropping-particle" : "", "family" : "Reid", "given" : "L M", "non-dropping-particle" : "", "parse-names" : false, "suffix" : "" }, { "dropping-particle" : "", "family" : "Dunne", "given" : "T", "non-dropping-particle" : "", "parse-names" : false, "suffix" : "" } ], "id" : "ITEM-1", "issued" : { "date-parts" : [ [ "1996" ] ] }, "publisher" : "Catena Verlag", "publisher-place" : "Reiskirchen, Germany", "title" : "Rapid evaluation of sediment budgets", "type" : "book" }, "uris" : [ "http://www.mendeley.com/documents/?uuid=db24fe95-3318-4c34-aa9e-4ee3d511d489" ] } ], "mendeley" : { "formattedCitation" : "(Reid and Dunne, 1996)", "manualFormatting" : "Reid and Dunne (1996)", "plainTextFormattedCitation" : "(Reid and Dunne, 1996)", "previouslyFormattedCitation" : "(Reid and Dunne, 1996)" }, "properties" : { "noteIndex" : 0 }, "schema" : "https://github.com/citation-style-language/schema/raw/master/csl-citation.json" }</w:instrText>
      </w:r>
      <w:r w:rsidR="00F20B1A">
        <w:fldChar w:fldCharType="separate"/>
      </w:r>
      <w:r w:rsidR="00F20B1A">
        <w:rPr>
          <w:noProof/>
        </w:rPr>
        <w:t>Reid and Dunne (</w:t>
      </w:r>
      <w:r w:rsidR="00F20B1A" w:rsidRPr="00F20B1A">
        <w:rPr>
          <w:noProof/>
        </w:rPr>
        <w:t>1996)</w:t>
      </w:r>
      <w:r w:rsidR="00F20B1A">
        <w:fldChar w:fldCharType="end"/>
      </w:r>
      <w:r>
        <w:t xml:space="preserve"> argue a management-focused sediment budget can be developed quickly in situations where the management problem is clearly defined and the management area can be divided into homogenous sub-units.</w:t>
      </w:r>
    </w:p>
    <w:p w:rsidR="00D758D4" w:rsidRDefault="000C26A7">
      <w:r>
        <w:t>Knowledge of suspended sediment yield (SSY) under both natural and disturbed conditions on most Pacific volcanic islands remains limited, due to the challenges of in situ monitoring</w:t>
      </w:r>
      <w:ins w:id="99" w:author="Trent Biggs" w:date="2015-08-24T17:35:00Z">
        <w:r w:rsidR="00D9137C">
          <w:t>.  E</w:t>
        </w:r>
      </w:ins>
      <w:del w:id="100" w:author="Trent Biggs" w:date="2015-08-24T17:35:00Z">
        <w:r w:rsidDel="00D9137C">
          <w:delText>, and e</w:delText>
        </w:r>
      </w:del>
      <w:r>
        <w:t xml:space="preserve">xisting sediment yield models are </w:t>
      </w:r>
      <w:ins w:id="101" w:author="Trent Biggs" w:date="2015-08-24T17:35:00Z">
        <w:r w:rsidR="00D9137C">
          <w:t xml:space="preserve">often designed for agricultural landscapes and are </w:t>
        </w:r>
      </w:ins>
      <w:r>
        <w:t>not well-calibrated to the climatic, topographic, and geologic conditions found on steep, tropica</w:t>
      </w:r>
      <w:r w:rsidR="00807EBA">
        <w:t>l islands</w:t>
      </w:r>
      <w:ins w:id="102" w:author="Trent Biggs" w:date="2015-08-24T17:35:00Z">
        <w:r w:rsidR="00D9137C">
          <w:t>.  Most readily available models also do not incorporate many of the important processes that generate sediment</w:t>
        </w:r>
      </w:ins>
      <w:ins w:id="103" w:author="Trent Biggs" w:date="2015-08-24T17:36:00Z">
        <w:r w:rsidR="00D9137C">
          <w:t xml:space="preserve"> in steep watersheds</w:t>
        </w:r>
      </w:ins>
      <w:ins w:id="104" w:author="Trent Biggs" w:date="2015-08-24T17:35:00Z">
        <w:r w:rsidR="00D9137C">
          <w:t>, including mass movements</w:t>
        </w:r>
      </w:ins>
      <w:r w:rsidR="00807EBA">
        <w:t xml:space="preserve"> </w:t>
      </w:r>
      <w:r w:rsidR="00807EBA">
        <w:fldChar w:fldCharType="begin" w:fldLock="1"/>
      </w:r>
      <w:r w:rsidR="00422AA5">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"id" : "ITEM-2",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"ITEM-2", "issue" : "10", "issued" : { "date-parts" : [ [ "2005" ] ] }, "page" : "1283-1304", "title" : "Measurement and prediction of sediment production from unpaved roads, St John, US Virgin Islands", "type" : "article-journal", "volume" : "30" }, "uris" : [ "http://www.mendeley.com/documents/?uuid=f7859211-9812-48e4-87e5-14e5266f5c4e" ] }, { "id" : "ITEM-3", "itemData" : { "DOI" : "10.1007/s10310-007-0017-9", "ISSN" : "1341-6979", "author" : [ { "dropping-particle" : "", "family" : "Sadeghi", "given" : "S. H. R.", "non-dropping-particle" : "", "parse-names" : false, "suffix" : "" }, { "dropping-particle" : "", "family" : "Mizuyama", "given" : "T.", "non-dropping-particle" : "", "parse-names" : false, "suffix" : "" }, { "dropping-particle" : "", "family" : "Miyata", "given" : "S.", "non-dropping-particle" : "", "parse-names" : false, "suffix" : "" }, { "dropping-particle" : "", "family" : "Gomi", "given" : "T.", "non-dropping-particle" : "", "parse-names" : false, "suffix" : "" }, { "dropping-particle" : "", "family" : "Kosugi", "given" : "K.", "non-dropping-particle" : "", "parse-names" : false, "suffix" : "" }, { "dropping-particle" : "", "family" : "Mizugaki", "given" : "S.", "non-dropping-particle" : "", "parse-names" : false, "suffix" : "" }, { "dropping-particle" : "", "family" : "Onda", "given" : "Y.", "non-dropping-particle" : "", "parse-names" : false, "suffix" : "" } ], "container-title" : "Journal of Forest Research", "id" : "ITEM-3", "issue" : "4", "issued" : { "date-parts" : [ [ "2007", "6", "2" ] ] }, "page" : "270-277", "title" : "Is MUSLE apt to small steeply reforested watershed?", "type" : "article-journal", "volume" : "12" }, "uris" : [ "http://www.mendeley.com/documents/?uuid=7157efe2-b703-4323-8c95-85e65d4be1fe" ] } ], "mendeley" : { "formattedCitation" : "(Calhoun and Fletcher, 1999; Ramos-Scharr\u00f3n and Macdonald, 2005; Sadeghi et al., 2007)", "plainTextFormattedCitation" : "(Calhoun and Fletcher, 1999; Ramos-Scharr\u00f3n and Macdonald, 2005; Sadeghi et al., 2007)", "previouslyFormattedCitation" : "(Calhoun and Fletcher, 1999; Ramos-Scharr\u00f3n and Macdonald, 2005; Sadeghi et al., 2007)" }, "properties" : { "noteIndex" : 0 }, "schema" : "https://github.com/citation-style-language/schema/raw/master/csl-citation.json" }</w:instrText>
      </w:r>
      <w:r w:rsidR="00807EBA">
        <w:fldChar w:fldCharType="separate"/>
      </w:r>
      <w:r w:rsidR="00603363" w:rsidRPr="00603363">
        <w:rPr>
          <w:noProof/>
        </w:rPr>
        <w:t>(Calhoun and Fletcher, 1999; Ramos-Scharrón and Macdonald, 2005; Sadeghi et al., 2007)</w:t>
      </w:r>
      <w:r w:rsidR="00807EBA">
        <w:fldChar w:fldCharType="end"/>
      </w:r>
      <w:r>
        <w:t>. Developing models that predict SSY from small, mountainous catchments is a significant contribution for establishing baselines for change-detection</w:t>
      </w:r>
      <w:r w:rsidR="00422AA5">
        <w:t xml:space="preserve"> for sediment mitigation projects</w:t>
      </w:r>
      <w:r>
        <w:t>, and can also further improve models applied at the regional scale</w:t>
      </w:r>
      <w:r w:rsidR="00807E33">
        <w:t xml:space="preserve"> </w:t>
      </w:r>
      <w:r w:rsidR="00807E33">
        <w:fldChar w:fldCharType="begin" w:fldLock="1"/>
      </w:r>
      <w:r w:rsidR="00AB199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807E33">
        <w:fldChar w:fldCharType="separate"/>
      </w:r>
      <w:r w:rsidR="00807E33" w:rsidRPr="00807E33">
        <w:rPr>
          <w:noProof/>
        </w:rPr>
        <w:t>(Duvert et al., 2012)</w:t>
      </w:r>
      <w:r w:rsidR="00807E33">
        <w:fldChar w:fldCharType="end"/>
      </w:r>
      <w:r>
        <w:t>.</w:t>
      </w:r>
    </w:p>
    <w:p w:rsidR="00D758D4" w:rsidRDefault="000C26A7">
      <w:r>
        <w:t xml:space="preserve">Traditional approaches to quantifying human impact on sediment </w:t>
      </w:r>
      <w:ins w:id="105" w:author="Trent Biggs" w:date="2015-08-24T17:37:00Z">
        <w:r w:rsidR="004D7A5B">
          <w:t>budgets</w:t>
        </w:r>
      </w:ins>
      <w:del w:id="106" w:author="Trent Biggs" w:date="2015-08-24T17:37:00Z">
        <w:r w:rsidDel="004D7A5B">
          <w:delText>yield</w:delText>
        </w:r>
      </w:del>
      <w:r>
        <w:t xml:space="preserve">, including comparison of total annual yields </w:t>
      </w:r>
      <w:r w:rsidR="00AB1993">
        <w:fldChar w:fldCharType="begin" w:fldLock="1"/>
      </w:r>
      <w:r w:rsidR="001C41C3">
        <w:instrText>ADDIN CSL_CITATION { "citationItems" : [ { "id" : "ITEM-1",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"ITEM-1", "issue" : "1", "issued" : { "date-parts" : [ [ "2003" ] ] }, "page" : "27-38", "title" : "Sediment yields from plantation forestry and pastoral farming, coastal Hawke's Bay, North Island, New Zealand", "type" : "article-journal", "volume" : "42" }, "uris" : [ "http://www.mendeley.com/documents/?uuid=3171324e-44a1-4b3c-9404-ff8099105a7c" ] } ], "mendeley" : { "formattedCitation" : "(Fahey et al., 2003)", "plainTextFormattedCitation" : "(Fahey et al., 2003)", "previouslyFormattedCitation" : "(Fahey et al., 2003)" }, "properties" : { "noteIndex" : 0 }, "schema" : "https://github.com/citation-style-language/schema/raw/master/csl-citation.json" }</w:instrText>
      </w:r>
      <w:r w:rsidR="00AB1993">
        <w:fldChar w:fldCharType="separate"/>
      </w:r>
      <w:r w:rsidR="00AB1993" w:rsidRPr="00AB1993">
        <w:rPr>
          <w:noProof/>
        </w:rPr>
        <w:t>(Fahey et al., 2003)</w:t>
      </w:r>
      <w:r w:rsidR="00AB1993">
        <w:fldChar w:fldCharType="end"/>
      </w:r>
      <w:r w:rsidR="00AB1993">
        <w:t xml:space="preserve"> </w:t>
      </w:r>
      <w:r>
        <w:t xml:space="preserve">and sediment rating curves </w:t>
      </w:r>
      <w:r w:rsidR="00AB1993">
        <w:fldChar w:fldCharType="begin" w:fldLock="1"/>
      </w:r>
      <w:r w:rsidR="00F9772D">
        <w:instrText>ADDIN CSL_CITATION { "citationItems" : [ { "id" : "ITEM-1", "itemData" : { "author" : [ { "dropping-particle" : "", "family" : "Walling", "given" : "D E", "non-dropping-particle" : "", "parse-names" : false, "suffix" : "" } ], "container-title" : "Water Resources Research", "id" : "ITEM-1", "issue" : "3", "issued" : { "date-parts" : [ [ "1977" ] ] }, "page" : "531-538", "title" : "Assessing the accuracy of suspended sediment rating curves for a small basin", "type" : "article-journal", "volume" : "13" }, "uris" : [ "http://www.mendeley.com/documents/?uuid=0c98124a-a0e2-4520-90e7-28de9a4beb72" ] }, { "id" : "ITEM-2",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"ITEM-2", "issue" : "3-4", "issued" : { "date-parts" : [ [ "2000", "7" ] ] }, "page" : "228-248", "title" : "Fitting and interpretation of sediment rating curves", "type" : "article-journal", "volume" : "234" }, "uris" : [ "http://www.mendeley.com/documents/?uuid=62a6b660-3d41-46a7-b53f-5f84582d6aa4" ] } ], "mendeley" : { "formattedCitation" : "(Asselman, 2000; Walling, 1977)", "plainTextFormattedCitation" : "(Asselman, 2000; Walling, 1977)", "previouslyFormattedCitation" : "(Asselman, 2000; Walling, 1977)" }, "properties" : { "noteIndex" : 0 }, "schema" : "https://github.com/citation-style-language/schema/raw/master/csl-citation.json" }</w:instrText>
      </w:r>
      <w:r w:rsidR="00AB1993">
        <w:fldChar w:fldCharType="separate"/>
      </w:r>
      <w:r w:rsidR="00AB1993" w:rsidRPr="00AB1993">
        <w:rPr>
          <w:noProof/>
        </w:rPr>
        <w:t>(Asselman, 2000; Walling, 1977)</w:t>
      </w:r>
      <w:r w:rsidR="00AB1993">
        <w:fldChar w:fldCharType="end"/>
      </w:r>
      <w:r>
        <w:t xml:space="preserve">, are complicated by interannual variability and hysteresis in the discharge-concentration relationship. As an alternative, other studies have compared SSY generated by storm </w:t>
      </w:r>
      <w:r w:rsidR="00422AA5">
        <w:t xml:space="preserve">events of the same magnitude </w:t>
      </w:r>
      <w:r>
        <w:t xml:space="preserve">to assess the contribution of individual subwatersheds to total SSY </w:t>
      </w:r>
      <w:r w:rsidR="00F9772D">
        <w:fldChar w:fldCharType="begin" w:fldLock="1"/>
      </w:r>
      <w:r w:rsidR="00F9772D">
        <w:instrText>ADDIN CSL_CITATION { "citationItems" : [ { "id" : "ITEM-1", "itemData" : { "ISBN" : "0022-1694", "author" : [ { "dropping-particle" : "", "family" : "Zimmermann", "given" : "A", "non-dropping-particle" : "", "parse-names" : false, "suffix" : "" }, { "dropping-particle" : "", "family" : "Francke", "given" : "T", "non-dropping-particle" : "", "parse-names" : false, "suffix" : "" }, { "dropping-particle" : "", "family" : "Elsenbeer", "given" : "H", "non-dropping-particle" : "", "parse-names" : false, "suffix" : "" } ], "container-title" : "Journal of Hydrology", "id" : "ITEM-1", "issue" : "428-429", "issued" : { "date-parts" : [ [ "2012" ] ] }, "page" : "170-181", "title" : "Forests and erosion: Insights from a study of suspended-sediment dynamics in an overland flow-prone rainforest catchment", "type" : "article-journal" }, "uris" : [ "http://www.mendeley.com/documents/?uuid=b82faf52-48b9-420d-a9dc-e7be4cac6821" ] } ], "mendeley" : { "formattedCitation" : "(Zimmermann et al., 2012)", "plainTextFormattedCitation" : "(Zimmermann et al., 2012)", "previouslyFormattedCitation" : "(Zimmermann et al., 2012)" }, "properties" : { "noteIndex" : 0 }, "schema" : "https://github.com/citation-style-language/schema/raw/master/csl-citation.json" }</w:instrText>
      </w:r>
      <w:r w:rsidR="00F9772D">
        <w:fldChar w:fldCharType="separate"/>
      </w:r>
      <w:r w:rsidR="00F9772D" w:rsidRPr="00F9772D">
        <w:rPr>
          <w:noProof/>
        </w:rPr>
        <w:t>(Zimmermann et al., 2012)</w:t>
      </w:r>
      <w:r w:rsidR="00F9772D">
        <w:fldChar w:fldCharType="end"/>
      </w:r>
      <w:r w:rsidR="00F9772D">
        <w:t xml:space="preserve">, </w:t>
      </w:r>
      <w:r>
        <w:t>compare the responses of different watersheds to "storm metrics"</w:t>
      </w:r>
      <w:r w:rsidR="00F9772D">
        <w:t xml:space="preserve"> </w:t>
      </w:r>
      <w:r w:rsidR="00F9772D">
        <w:fldChar w:fldCharType="begin" w:fldLock="1"/>
      </w:r>
      <w:r w:rsidR="001C41C3">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"ITEM-2", "issue" : "1", "issued" : { "date-parts" : [ [ "2003" ] ] }, "page" : "27-38", "title" : "Sediment yields from plantation forestry and pastoral farming, coastal Hawke's Bay, North Island, New Zealand", "type" : "article-journal", "volume" : "42" }, "uris" : [ "http://www.mendeley.com/documents/?uuid=3171324e-44a1-4b3c-9404-ff8099105a7c" ] }, { "id" : "ITEM-3",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"ITEM-3", "issue" : "3", "issued" : { "date-parts" : [ [ "2011", "9" ] ] }, "page" : "333-356", "title" : "Sediment yield response to large storm events and forest harvesting, Motueka River, New Zealand", "type" : "article-journal", "volume" : "45" }, "uris" : [ "http://www.mendeley.com/documents/?uuid=6bc2684b-87fb-454c-afee-27dc666c3670" ] }, { "id" : "ITEM-4",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"ITEM-4",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"(Basher et al., 2011; Duvert et al., 2012; Fahey et al., 2003; Hicks, 1990)", "plainTextFormattedCitation" : "(Basher et al., 2011; Duvert et al., 2012; Fahey et al., 2003; Hicks, 1990)", "previouslyFormattedCitation" : "(Basher et al., 2011; Duvert et al., 2012; Fahey et al., 2003; Hicks, 1990)" }, "properties" : { "noteIndex" : 0 }, "schema" : "https://github.com/citation-style-language/schema/raw/master/csl-citation.json" }</w:instrText>
      </w:r>
      <w:r w:rsidR="00F9772D">
        <w:fldChar w:fldCharType="separate"/>
      </w:r>
      <w:r w:rsidR="00F9772D" w:rsidRPr="00F9772D">
        <w:rPr>
          <w:noProof/>
        </w:rPr>
        <w:t>(Basher et al., 2011; Duvert et al., 2012; Fahey et al., 2003; Hicks, 1990)</w:t>
      </w:r>
      <w:r w:rsidR="00F9772D">
        <w:fldChar w:fldCharType="end"/>
      </w:r>
      <w:r>
        <w:t>, and determine changes in SSY from the same watershed over time</w:t>
      </w:r>
      <w:r w:rsidR="00F9772D">
        <w:t xml:space="preserve"> </w:t>
      </w:r>
      <w:r w:rsidR="00F9772D">
        <w:fldChar w:fldCharType="begin" w:fldLock="1"/>
      </w:r>
      <w:r w:rsidR="00F866C4">
        <w:instrText>ADDIN CSL_CITATION { "citationItems" : [ { "id" : "ITEM-1", "itemData" : { "author" : [ { "dropping-particle" : "V", "family" : "Bonta", "given" : "James", "non-dropping-particle" : "", "parse-names" : false, "suffix" : "" } ], "container-title" : "JAWRA Journal of the American Water Resources Association", "id" : "ITEM-1", "issue" : "4", "issued" : { "date-parts" : [ [ "2000" ] ] }, "page" : "869-887", "title" : "Impact of Coal Surface Mining and Reclamation on Suspended Sediment in Three Ohio Watersheds", "type" : "article-journal", "volume" : "36" }, "uris" : [ "http://www.mendeley.com/documents/?uuid=4f369f1c-58d9-49e3-a6f5-18e3a9126fde" ] } ], "mendeley" : { "formattedCitation" : "(Bonta, 2000)", "plainTextFormattedCitation" : "(Bonta, 2000)", "previouslyFormattedCitation" : "(Bonta, 2000)" }, "properties" : { "noteIndex" : 0 }, "schema" : "https://github.com/citation-style-language/schema/raw/master/csl-citation.json" }</w:instrText>
      </w:r>
      <w:r w:rsidR="00F9772D">
        <w:fldChar w:fldCharType="separate"/>
      </w:r>
      <w:r w:rsidR="00F9772D" w:rsidRPr="00F9772D">
        <w:rPr>
          <w:noProof/>
        </w:rPr>
        <w:t>(Bonta, 2000)</w:t>
      </w:r>
      <w:r w:rsidR="00F9772D">
        <w:fldChar w:fldCharType="end"/>
      </w:r>
      <w:r>
        <w:t>.</w:t>
      </w:r>
    </w:p>
    <w:p w:rsidR="00D758D4" w:rsidRDefault="007B24D1">
      <w:ins w:id="107" w:author="Trent Biggs" w:date="2015-08-24T17:37:00Z">
        <w:r>
          <w:t>Event-wise SSY (</w:t>
        </w:r>
      </w:ins>
      <w:r w:rsidR="005D50D5">
        <w:t>SSY</w:t>
      </w:r>
      <w:r w:rsidR="005D50D5">
        <w:rPr>
          <w:vertAlign w:val="subscript"/>
        </w:rPr>
        <w:t>EV</w:t>
      </w:r>
      <w:ins w:id="108" w:author="Trent Biggs" w:date="2015-08-24T17:38:00Z">
        <w:r>
          <w:t>)</w:t>
        </w:r>
      </w:ins>
      <w:r w:rsidR="000C26A7">
        <w:t xml:space="preserve"> may correlate with various precipitation or discharge variables ("storm metrics"), such as total precipitation, the Erosivity Index</w:t>
      </w:r>
      <w:r w:rsidR="00422AA5">
        <w:t xml:space="preserve"> </w:t>
      </w:r>
      <w:r w:rsidR="00422AA5">
        <w:fldChar w:fldCharType="begin" w:fldLock="1"/>
      </w:r>
      <w:r w:rsidR="00C1009A">
        <w:instrText>ADDIN CSL_CITATION { "citationItems" : [ { "id" : "ITEM-1", "itemData" : { "DOI" : "10.1002/hyp", "author" : [ { "dropping-particle" : "", "family" : "Kinnell", "given" : "P I A", "non-dropping-particle" : "", "parse-names" : false, "suffix" : "" } ], "container-title" : "Hydrological processes", "id" : "ITEM-1", "issued" : { "date-parts" : [ [ "2013" ] ] }, "title" : "Modelling event soil losses using the Q R EI 30 index within RUSLE2", "type" : "article-journal" }, "uris" : [ "http://www.mendeley.com/documents/?uuid=623b7e31-0c7e-4366-a8e5-181f79795c29" ] } ], "mendeley" : { "formattedCitation" : "(Kinnell, 2013)", "plainTextFormattedCitation" : "(Kinnell, 2013)", "previouslyFormattedCitation" : "(Kinnell, 2013)" }, "properties" : { "noteIndex" : 0 }, "schema" : "https://github.com/citation-style-language/schema/raw/master/csl-citation.json" }</w:instrText>
      </w:r>
      <w:r w:rsidR="00422AA5">
        <w:fldChar w:fldCharType="separate"/>
      </w:r>
      <w:r w:rsidR="00422AA5" w:rsidRPr="00422AA5">
        <w:rPr>
          <w:noProof/>
        </w:rPr>
        <w:t>(Kinnell, 2013)</w:t>
      </w:r>
      <w:r w:rsidR="00422AA5">
        <w:fldChar w:fldCharType="end"/>
      </w:r>
      <w:r w:rsidR="000C26A7">
        <w:t>, or total discharge, but the best correlation has consistently been found with maximum event discharge</w:t>
      </w:r>
      <w:r w:rsidR="00590245">
        <w:t xml:space="preserve"> (Qmax)</w:t>
      </w:r>
      <w:r w:rsidR="000C26A7">
        <w:t xml:space="preserve">. Several researchers have hypothesized that </w:t>
      </w:r>
      <w:del w:id="109" w:author="Trent Biggs" w:date="2015-08-24T17:38:00Z">
        <w:r w:rsidR="000C26A7" w:rsidDel="007B24D1">
          <w:delText>the maximum event</w:delText>
        </w:r>
      </w:del>
      <w:ins w:id="110" w:author="Trent Biggs" w:date="2015-08-24T17:38:00Z">
        <w:r>
          <w:t>Qmax</w:t>
        </w:r>
      </w:ins>
      <w:del w:id="111" w:author="Trent Biggs" w:date="2015-08-24T17:38:00Z">
        <w:r w:rsidR="000C26A7" w:rsidDel="007B24D1">
          <w:delText xml:space="preserve"> discharge</w:delText>
        </w:r>
      </w:del>
      <w:r w:rsidR="000C26A7">
        <w:t xml:space="preserve"> integrates the </w:t>
      </w:r>
      <w:del w:id="112" w:author="Trent Biggs" w:date="2015-08-24T17:39:00Z">
        <w:r w:rsidR="000C26A7" w:rsidDel="007B24D1">
          <w:delText xml:space="preserve">whole </w:delText>
        </w:r>
      </w:del>
      <w:r w:rsidR="000C26A7">
        <w:t xml:space="preserve">hydrological response of a watershed, making it a good predictor of </w:t>
      </w:r>
      <w:r w:rsidR="005D50D5">
        <w:t>SSY</w:t>
      </w:r>
      <w:r w:rsidR="005D50D5">
        <w:rPr>
          <w:vertAlign w:val="subscript"/>
        </w:rPr>
        <w:t>EV</w:t>
      </w:r>
      <w:r w:rsidR="000C26A7">
        <w:t xml:space="preserve"> in diverse environments</w:t>
      </w:r>
      <w:r w:rsidR="00F866C4">
        <w:t xml:space="preserve"> </w:t>
      </w:r>
      <w:r w:rsidR="00F866C4">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Rankl, 2004)", "plainTextFormattedCitation" : "(Duvert et al., 2012; Rankl, 2004)", "previouslyFormattedCitation" : "(Duvert et al., 2012; Rankl, 2004)" }, "properties" : { "noteIndex" : 0 }, "schema" : "https://github.com/citation-style-language/schema/raw/master/csl-citation.json" }</w:instrText>
      </w:r>
      <w:r w:rsidR="00F866C4">
        <w:fldChar w:fldCharType="separate"/>
      </w:r>
      <w:r w:rsidR="00F866C4" w:rsidRPr="00F866C4">
        <w:rPr>
          <w:noProof/>
        </w:rPr>
        <w:t>(Duvert et al., 2012; Rankl, 2004)</w:t>
      </w:r>
      <w:r w:rsidR="00F866C4">
        <w:fldChar w:fldCharType="end"/>
      </w:r>
      <w:r w:rsidR="000C26A7">
        <w:t xml:space="preserve">. High correlation between </w:t>
      </w:r>
      <w:r w:rsidR="005D50D5">
        <w:t>SSY</w:t>
      </w:r>
      <w:r w:rsidR="005D50D5">
        <w:rPr>
          <w:vertAlign w:val="subscript"/>
        </w:rPr>
        <w:t>EV</w:t>
      </w:r>
      <w:r w:rsidR="00590245">
        <w:t xml:space="preserve"> and Qmax </w:t>
      </w:r>
      <w:r w:rsidR="000C26A7">
        <w:t>has been found in semi-arid, temperate, and sub-humid watersheds in Wyoming</w:t>
      </w:r>
      <w:r w:rsidR="0097015A">
        <w:t xml:space="preserve"> </w:t>
      </w:r>
      <w:r w:rsidR="0097015A">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"plainTextFormattedCitation" : "(Rankl, 2004)", "previouslyFormattedCitation" : "(Rankl, 2004)" }, "properties" : { "noteIndex" : 0 }, "schema" : "https://github.com/citation-style-language/schema/raw/master/csl-citation.json" }</w:instrText>
      </w:r>
      <w:r w:rsidR="0097015A">
        <w:fldChar w:fldCharType="separate"/>
      </w:r>
      <w:r w:rsidR="0097015A" w:rsidRPr="0097015A">
        <w:rPr>
          <w:noProof/>
        </w:rPr>
        <w:t>(Rankl, 2004)</w:t>
      </w:r>
      <w:r w:rsidR="0097015A">
        <w:fldChar w:fldCharType="end"/>
      </w:r>
      <w:r w:rsidR="000C26A7">
        <w:t>, Mexico, Italy, France</w:t>
      </w:r>
      <w:r w:rsidR="0097015A">
        <w:t xml:space="preserve"> </w:t>
      </w:r>
      <w:r w:rsidR="0097015A">
        <w:fldChar w:fldCharType="begin" w:fldLock="1"/>
      </w:r>
      <w:r w:rsidR="0097015A">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97015A">
        <w:fldChar w:fldCharType="separate"/>
      </w:r>
      <w:r w:rsidR="0097015A" w:rsidRPr="0097015A">
        <w:rPr>
          <w:noProof/>
        </w:rPr>
        <w:t>(Duvert et al., 2012)</w:t>
      </w:r>
      <w:r w:rsidR="0097015A">
        <w:fldChar w:fldCharType="end"/>
      </w:r>
      <w:r w:rsidR="000C26A7">
        <w:t>, and New Zealand</w:t>
      </w:r>
      <w:r w:rsidR="0097015A">
        <w:t xml:space="preserve"> </w:t>
      </w:r>
      <w:r w:rsidR="0097015A">
        <w:fldChar w:fldCharType="begin" w:fldLock="1"/>
      </w:r>
      <w:r w:rsidR="0097015A">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"mendeley" : { "formattedCitation" : "(Basher et al., 2011; Hicks, 1990)", "plainTextFormattedCitation" : "(Basher et al., 2011; Hicks, 1990)", "previouslyFormattedCitation" : "(Basher et al., 2011; Hicks, 1990)" }, "properties" : { "noteIndex" : 0 }, "schema" : "https://github.com/citation-style-language/schema/raw/master/csl-citation.json" }</w:instrText>
      </w:r>
      <w:r w:rsidR="0097015A">
        <w:fldChar w:fldCharType="separate"/>
      </w:r>
      <w:r w:rsidR="0097015A" w:rsidRPr="0097015A">
        <w:rPr>
          <w:noProof/>
        </w:rPr>
        <w:t>(Basher et al., 2011; Hicks, 1990)</w:t>
      </w:r>
      <w:r w:rsidR="0097015A">
        <w:fldChar w:fldCharType="end"/>
      </w:r>
      <w:r w:rsidR="000C26A7">
        <w:t>, but this approach has not been attempted for steep, tropical watersheds on volcanic islands.</w:t>
      </w:r>
    </w:p>
    <w:p w:rsidR="00D758D4" w:rsidRDefault="000C26A7">
      <w:r>
        <w:t>The anthropogenic impact on SSY</w:t>
      </w:r>
      <w:r w:rsidR="00590245" w:rsidRPr="00590245">
        <w:rPr>
          <w:vertAlign w:val="subscript"/>
        </w:rPr>
        <w:t>EV</w:t>
      </w:r>
      <w:r>
        <w:t xml:space="preserve"> may vary by storm magnitude, as documented in Pacific Northwest forests</w:t>
      </w:r>
      <w:r w:rsidR="0097015A">
        <w:t xml:space="preserve"> </w:t>
      </w:r>
      <w:r w:rsidR="0097015A">
        <w:fldChar w:fldCharType="begin" w:fldLock="1"/>
      </w:r>
      <w:r w:rsidR="002B2667">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97015A">
        <w:fldChar w:fldCharType="separate"/>
      </w:r>
      <w:r w:rsidR="0097015A" w:rsidRPr="0097015A">
        <w:rPr>
          <w:noProof/>
        </w:rPr>
        <w:t>(Lewis et al., 2001)</w:t>
      </w:r>
      <w:r w:rsidR="0097015A">
        <w:fldChar w:fldCharType="end"/>
      </w:r>
      <w:r>
        <w:t>. As storm magnitude increases, water yield and/or SSY</w:t>
      </w:r>
      <w:r w:rsidR="00590245" w:rsidRPr="00590245">
        <w:rPr>
          <w:vertAlign w:val="subscript"/>
        </w:rPr>
        <w:t>EV</w:t>
      </w:r>
      <w:r>
        <w:t xml:space="preserve"> from natural areas may increase relative to human-disturbed areas, diminishing anthropogenic impact relative to the natural baseline. While large storms account for most SSY in natural conditions, human-disturbed areas may show the most significant disturbance for smaller storms</w:t>
      </w:r>
      <w:r w:rsidR="002B2667">
        <w:t xml:space="preserve"> </w:t>
      </w:r>
      <w:r w:rsidR="002B2667">
        <w:fldChar w:fldCharType="begin" w:fldLock="1"/>
      </w:r>
      <w:r w:rsidR="00AF7415">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2B2667">
        <w:fldChar w:fldCharType="separate"/>
      </w:r>
      <w:r w:rsidR="002B2667" w:rsidRPr="002B2667">
        <w:rPr>
          <w:noProof/>
        </w:rPr>
        <w:t>(Lewis et al., 2001)</w:t>
      </w:r>
      <w:r w:rsidR="002B2667">
        <w:fldChar w:fldCharType="end"/>
      </w:r>
      <w:r>
        <w:t xml:space="preserve">. </w:t>
      </w:r>
      <w:ins w:id="113" w:author="Trent Biggs" w:date="2015-08-24T17:39:00Z">
        <w:r w:rsidR="007B24D1">
          <w:t>T</w:t>
        </w:r>
      </w:ins>
      <w:del w:id="114" w:author="Trent Biggs" w:date="2015-08-24T17:39:00Z">
        <w:r w:rsidDel="007B24D1">
          <w:delText>It is hypothesized that t</w:delText>
        </w:r>
      </w:del>
      <w:r>
        <w:t xml:space="preserve">he disturbance ratio (DR) </w:t>
      </w:r>
      <w:ins w:id="115" w:author="Trent Biggs" w:date="2015-08-24T17:39:00Z">
        <w:r w:rsidR="007B24D1">
          <w:t>may be</w:t>
        </w:r>
      </w:ins>
      <w:del w:id="116" w:author="Trent Biggs" w:date="2015-08-24T17:39:00Z">
        <w:r w:rsidDel="007B24D1">
          <w:delText>is</w:delText>
        </w:r>
      </w:del>
      <w:r>
        <w:t xml:space="preserve"> highest for small storms, when background SSY from the undisturbed forest is low and erodible sediment from disturbed surfaces is the dominant source. For large storms, </w:t>
      </w:r>
      <w:del w:id="117" w:author="Trent Biggs" w:date="2015-08-24T17:39:00Z">
        <w:r w:rsidDel="007B24D1">
          <w:delText xml:space="preserve">it is hypothesized </w:delText>
        </w:r>
      </w:del>
      <w:r>
        <w:t xml:space="preserve">mass movements and bank erosion </w:t>
      </w:r>
      <w:ins w:id="118" w:author="Trent Biggs" w:date="2015-08-24T17:39:00Z">
        <w:r w:rsidR="007B24D1">
          <w:t xml:space="preserve">may </w:t>
        </w:r>
      </w:ins>
      <w:r>
        <w:t>contribute to naturally high SSY from the undisturbed watershed, reducing the DR for large events.</w:t>
      </w:r>
    </w:p>
    <w:p w:rsidR="00D758D4" w:rsidRDefault="000C26A7">
      <w:r>
        <w:t>This study uses in situ measurements of precipitation</w:t>
      </w:r>
      <w:r w:rsidR="00136473">
        <w:t xml:space="preserve"> (P)</w:t>
      </w:r>
      <w:r>
        <w:t>, stream discharge</w:t>
      </w:r>
      <w:r w:rsidR="00136473">
        <w:t xml:space="preserve"> (Q)</w:t>
      </w:r>
      <w:r>
        <w:t xml:space="preserve">, turbidity (T) and suspended sediment concentration (SSC) to 1) quantify </w:t>
      </w:r>
      <w:r w:rsidR="008C25AC">
        <w:t>suspended sediment yield</w:t>
      </w:r>
      <w:r>
        <w:t xml:space="preserve"> fro</w:t>
      </w:r>
      <w:ins w:id="119" w:author="Trent Biggs" w:date="2015-08-24T17:40:00Z">
        <w:r w:rsidR="007B24D1">
          <w:t>m undisturbed and</w:t>
        </w:r>
      </w:ins>
      <w:del w:id="120" w:author="Trent Biggs" w:date="2015-08-24T17:40:00Z">
        <w:r w:rsidDel="007B24D1">
          <w:delText>m key areas of a</w:delText>
        </w:r>
      </w:del>
      <w:r>
        <w:t xml:space="preserve"> human-disturbed </w:t>
      </w:r>
      <w:ins w:id="121" w:author="Trent Biggs" w:date="2015-08-24T17:40:00Z">
        <w:r w:rsidR="007B24D1">
          <w:t xml:space="preserve">parts of a small </w:t>
        </w:r>
      </w:ins>
      <w:r>
        <w:t xml:space="preserve">watershed in the south Pacific and 2) to develop an empirical model of storm-generated </w:t>
      </w:r>
      <w:r w:rsidR="008C25AC">
        <w:t xml:space="preserve">suspended </w:t>
      </w:r>
      <w:r>
        <w:t>sediment yield</w:t>
      </w:r>
      <w:ins w:id="122" w:author="Trent Biggs" w:date="2015-08-24T17:40:00Z">
        <w:r w:rsidR="007B24D1">
          <w:t>.</w:t>
        </w:r>
      </w:ins>
      <w:del w:id="123" w:author="Trent Biggs" w:date="2015-08-24T17:41:00Z">
        <w:r w:rsidDel="007B24D1">
          <w:delText xml:space="preserve"> t</w:delText>
        </w:r>
      </w:del>
      <w:del w:id="124" w:author="Trent Biggs" w:date="2015-08-24T17:40:00Z">
        <w:r w:rsidDel="007B24D1">
          <w:delText>o a priority coral reef</w:delText>
        </w:r>
      </w:del>
      <w:ins w:id="125" w:author="Trent Biggs" w:date="2015-08-24T17:41:00Z">
        <w:r w:rsidR="007B24D1">
          <w:t xml:space="preserve">  </w:t>
        </w:r>
      </w:ins>
      <w:del w:id="126" w:author="Trent Biggs" w:date="2015-08-24T17:41:00Z">
        <w:r w:rsidDel="007B24D1">
          <w:delText xml:space="preserve">. </w:delText>
        </w:r>
      </w:del>
      <w:r>
        <w:t>The questions addressed include: How much has human disturbance increased sediment yield to the coast?  What human activities dominate the anthropogenic contribution to the sediment budget? Which storm metric is the best predictor of storm event suspended sediment yield (</w:t>
      </w:r>
      <w:r w:rsidR="005D50D5">
        <w:t>SSY</w:t>
      </w:r>
      <w:r w:rsidR="005D50D5">
        <w:rPr>
          <w:vertAlign w:val="subscript"/>
        </w:rPr>
        <w:t>EV</w:t>
      </w:r>
      <w:r>
        <w:t>): total precipitation, Erosivity Index, to</w:t>
      </w:r>
      <w:r w:rsidR="008C25AC">
        <w:t xml:space="preserve">tal discharge, or maximum </w:t>
      </w:r>
      <w:r>
        <w:t>discharge? How do sediment contributions from human-disturbed areas and undisturbed areas vary with storm size?</w:t>
      </w:r>
    </w:p>
    <w:p w:rsidR="00D758D4" w:rsidRDefault="000C26A7">
      <w:pPr>
        <w:pStyle w:val="Heading2"/>
      </w:pPr>
      <w:r>
        <w:t>Study Area</w:t>
      </w:r>
    </w:p>
    <w:p w:rsidR="00D758D4" w:rsidRDefault="000C26A7">
      <w:r>
        <w:t xml:space="preserve">The study watershed, Faga'alu, is located on Tutuila (14S, 170W), the largest island in the Territory of American Samoa (140 </w:t>
      </w:r>
      <w:r w:rsidR="005D50D5">
        <w:t>km</w:t>
      </w:r>
      <w:r w:rsidR="005D50D5">
        <w:rPr>
          <w:vertAlign w:val="superscript"/>
        </w:rPr>
        <w:t>2</w:t>
      </w:r>
      <w:r>
        <w:t xml:space="preserve">). Like many volcanic islands in the Pacific, Tutuila is composed of steep, heavily forested mountains with villages and roads </w:t>
      </w:r>
      <w:del w:id="127" w:author="Trent Biggs" w:date="2015-08-24T17:41:00Z">
        <w:r w:rsidDel="007B24D1">
          <w:delText xml:space="preserve">constrained </w:delText>
        </w:r>
      </w:del>
      <w:ins w:id="128" w:author="Trent Biggs" w:date="2015-08-24T17:41:00Z">
        <w:r w:rsidR="007B24D1">
          <w:t xml:space="preserve">confined </w:t>
        </w:r>
      </w:ins>
      <w:r>
        <w:t xml:space="preserve">to the flat areas near the coast. </w:t>
      </w:r>
      <w:ins w:id="129" w:author="Trent Biggs" w:date="2015-08-24T17:42:00Z">
        <w:r w:rsidR="007B24D1">
          <w:t xml:space="preserve">The main stream at </w:t>
        </w:r>
      </w:ins>
      <w:r>
        <w:t>Faga'alu</w:t>
      </w:r>
      <w:ins w:id="130" w:author="Trent Biggs" w:date="2015-08-24T17:43:00Z">
        <w:r w:rsidR="007B24D1">
          <w:t xml:space="preserve"> runs the length of the watershed (~3 km), and drains an area of 1.86 km</w:t>
        </w:r>
        <w:r w:rsidR="007B24D1">
          <w:rPr>
            <w:vertAlign w:val="superscript"/>
          </w:rPr>
          <w:t>2</w:t>
        </w:r>
        <w:r w:rsidR="007B24D1">
          <w:t xml:space="preserve"> (</w:t>
        </w:r>
      </w:ins>
      <w:ins w:id="131" w:author="Trent Biggs" w:date="2015-08-24T17:46:00Z">
        <w:r w:rsidR="007B24D1">
          <w:t xml:space="preserve">green and red boundary in </w:t>
        </w:r>
      </w:ins>
      <w:ins w:id="132" w:author="Trent Biggs" w:date="2015-08-24T17:43:00Z">
        <w:r w:rsidR="007B24D1">
          <w:t>Figure 1).</w:t>
        </w:r>
      </w:ins>
      <w:r>
        <w:t xml:space="preserve"> </w:t>
      </w:r>
      <w:del w:id="133" w:author="Trent Biggs" w:date="2015-08-24T17:42:00Z">
        <w:r w:rsidDel="007B24D1">
          <w:delText>is a narrow, V-shaped watershed covering approximately</w:delText>
        </w:r>
      </w:del>
      <w:r>
        <w:t xml:space="preserve"> </w:t>
      </w:r>
      <w:ins w:id="134" w:author="Trent Biggs" w:date="2015-08-24T17:43:00Z">
        <w:r w:rsidR="007B24D1">
          <w:t>The main watershed includes</w:t>
        </w:r>
      </w:ins>
      <w:del w:id="135" w:author="Trent Biggs" w:date="2015-08-24T17:44:00Z">
        <w:r w:rsidDel="007B24D1">
          <w:delText xml:space="preserve">2.48 </w:delText>
        </w:r>
        <w:r w:rsidR="005D50D5" w:rsidDel="007B24D1">
          <w:delText>km</w:delText>
        </w:r>
        <w:r w:rsidR="005D50D5" w:rsidDel="007B24D1">
          <w:rPr>
            <w:vertAlign w:val="superscript"/>
          </w:rPr>
          <w:delText>2</w:delText>
        </w:r>
      </w:del>
      <w:r>
        <w:t xml:space="preserve"> </w:t>
      </w:r>
      <w:del w:id="136" w:author="Trent Biggs" w:date="2015-08-24T17:44:00Z">
        <w:r w:rsidDel="007B24D1">
          <w:delText xml:space="preserve">from </w:delText>
        </w:r>
      </w:del>
      <w:r>
        <w:t xml:space="preserve">Matafao Mountain, the highest point on Tutuila (653 m), </w:t>
      </w:r>
      <w:ins w:id="137" w:author="Trent Biggs" w:date="2015-08-24T17:44:00Z">
        <w:r w:rsidR="007B24D1">
          <w:t>and the stream discharges</w:t>
        </w:r>
      </w:ins>
      <w:del w:id="138" w:author="Trent Biggs" w:date="2015-08-24T17:44:00Z">
        <w:r w:rsidDel="007B24D1">
          <w:delText>to</w:delText>
        </w:r>
      </w:del>
      <w:r>
        <w:t xml:space="preserve"> </w:t>
      </w:r>
      <w:ins w:id="139" w:author="Trent Biggs" w:date="2015-08-24T17:45:00Z">
        <w:r w:rsidR="007B24D1">
          <w:t>into</w:t>
        </w:r>
      </w:ins>
      <w:del w:id="140" w:author="Trent Biggs" w:date="2015-08-24T17:45:00Z">
        <w:r w:rsidDel="007B24D1">
          <w:delText>i</w:delText>
        </w:r>
        <w:r w:rsidR="00AF7415" w:rsidDel="007B24D1">
          <w:delText>ts outlet at</w:delText>
        </w:r>
      </w:del>
      <w:r w:rsidR="00AF7415">
        <w:t xml:space="preserve"> the Pacific Ocean. The mean slope of </w:t>
      </w:r>
      <w:ins w:id="141" w:author="Trent Biggs" w:date="2015-08-24T17:45:00Z">
        <w:r w:rsidR="007B24D1">
          <w:t xml:space="preserve">the main </w:t>
        </w:r>
      </w:ins>
      <w:r w:rsidR="00AF7415">
        <w:t xml:space="preserve">Faga'alu watershed is 0.53 m/m and total relief is 653 m. </w:t>
      </w:r>
      <w:del w:id="142" w:author="Trent Biggs" w:date="2015-08-24T17:45:00Z">
        <w:r w:rsidDel="007B24D1">
          <w:delText>Small tributaries from the hillsides feed the main Faga'alu stream, which</w:delText>
        </w:r>
      </w:del>
      <w:del w:id="143" w:author="Trent Biggs" w:date="2015-08-24T17:42:00Z">
        <w:r w:rsidDel="007B24D1">
          <w:delText xml:space="preserve"> runs the length of the watershed (~3 km), and drains an area of 1.86 </w:delText>
        </w:r>
        <w:r w:rsidR="005D50D5" w:rsidDel="007B24D1">
          <w:delText>km</w:delText>
        </w:r>
        <w:r w:rsidR="005D50D5" w:rsidDel="007B24D1">
          <w:rPr>
            <w:vertAlign w:val="superscript"/>
          </w:rPr>
          <w:delText>2</w:delText>
        </w:r>
      </w:del>
      <w:del w:id="144" w:author="Trent Biggs" w:date="2015-08-24T17:45:00Z">
        <w:r w:rsidDel="007B24D1">
          <w:delText xml:space="preserve">. </w:delText>
        </w:r>
      </w:del>
      <w:r>
        <w:t>Several small ephemeral streams drain</w:t>
      </w:r>
      <w:del w:id="145" w:author="Trent Biggs" w:date="2015-08-24T17:45:00Z">
        <w:r w:rsidDel="007B24D1">
          <w:delText xml:space="preserve"> the lower portions of the watershed</w:delText>
        </w:r>
      </w:del>
      <w:r>
        <w:t xml:space="preserve"> </w:t>
      </w:r>
      <w:ins w:id="146" w:author="Trent Biggs" w:date="2015-08-24T17:47:00Z">
        <w:r w:rsidR="007B24D1">
          <w:t>directly to the ocean</w:t>
        </w:r>
        <w:r w:rsidR="007B24D1" w:rsidDel="007B24D1">
          <w:t xml:space="preserve"> </w:t>
        </w:r>
        <w:r w:rsidR="007B24D1">
          <w:t>(</w:t>
        </w:r>
      </w:ins>
      <w:del w:id="147" w:author="Trent Biggs" w:date="2015-08-24T17:46:00Z">
        <w:r w:rsidDel="007B24D1">
          <w:delText>(</w:delText>
        </w:r>
      </w:del>
      <w:r>
        <w:t xml:space="preserve">0.63 </w:t>
      </w:r>
      <w:r w:rsidR="005D50D5">
        <w:t>km</w:t>
      </w:r>
      <w:r w:rsidR="005D50D5">
        <w:rPr>
          <w:vertAlign w:val="superscript"/>
        </w:rPr>
        <w:t>2</w:t>
      </w:r>
      <w:del w:id="148" w:author="Trent Biggs" w:date="2015-08-24T17:46:00Z">
        <w:r w:rsidDel="007B24D1">
          <w:delText>)</w:delText>
        </w:r>
      </w:del>
      <w:del w:id="149" w:author="Trent Biggs" w:date="2015-08-24T17:47:00Z">
        <w:r w:rsidDel="007B24D1">
          <w:delText xml:space="preserve"> directly to the ocean</w:delText>
        </w:r>
      </w:del>
      <w:ins w:id="150" w:author="Trent Biggs" w:date="2015-08-24T17:47:00Z">
        <w:r w:rsidR="007B24D1">
          <w:t>)(</w:t>
        </w:r>
      </w:ins>
      <w:commentRangeStart w:id="151"/>
      <w:ins w:id="152" w:author="Trent Biggs" w:date="2015-08-24T17:44:00Z">
        <w:r w:rsidR="007B24D1">
          <w:t xml:space="preserve">grey dotted boundary </w:t>
        </w:r>
      </w:ins>
      <w:ins w:id="153" w:author="Trent Biggs" w:date="2015-08-24T17:46:00Z">
        <w:r w:rsidR="007B24D1">
          <w:t>in Figure 1</w:t>
        </w:r>
      </w:ins>
      <w:commentRangeEnd w:id="151"/>
      <w:ins w:id="154" w:author="Trent Biggs" w:date="2015-08-24T17:47:00Z">
        <w:r w:rsidR="00D47471">
          <w:rPr>
            <w:rStyle w:val="CommentReference"/>
          </w:rPr>
          <w:commentReference w:id="151"/>
        </w:r>
      </w:ins>
      <w:ins w:id="155" w:author="Trent Biggs" w:date="2015-08-24T17:46:00Z">
        <w:r w:rsidR="007B24D1">
          <w:t>)</w:t>
        </w:r>
      </w:ins>
      <w:r>
        <w:t>.</w:t>
      </w:r>
      <w:ins w:id="156" w:author="Trent Biggs" w:date="2015-08-24T17:48:00Z">
        <w:r w:rsidR="00D47471">
          <w:t xml:space="preserve">  </w:t>
        </w:r>
      </w:ins>
      <w:del w:id="157" w:author="Trent Biggs" w:date="2015-08-24T17:48:00Z">
        <w:r w:rsidDel="00D47471">
          <w:delText xml:space="preserve"> </w:delText>
        </w:r>
      </w:del>
      <w:ins w:id="158" w:author="Trent Biggs" w:date="2015-08-24T17:48:00Z">
        <w:r w:rsidR="00D47471">
          <w:t>The</w:t>
        </w:r>
      </w:ins>
      <w:del w:id="159" w:author="Trent Biggs" w:date="2015-08-24T17:48:00Z">
        <w:r w:rsidDel="00D47471">
          <w:delText>Faga'alu</w:delText>
        </w:r>
      </w:del>
      <w:r>
        <w:t xml:space="preserve"> </w:t>
      </w:r>
      <w:ins w:id="160" w:author="Trent Biggs" w:date="2015-08-24T17:48:00Z">
        <w:r w:rsidR="00D47471">
          <w:t>s</w:t>
        </w:r>
      </w:ins>
      <w:del w:id="161" w:author="Trent Biggs" w:date="2015-08-24T17:48:00Z">
        <w:r w:rsidDel="00D47471">
          <w:delText>S</w:delText>
        </w:r>
      </w:del>
      <w:r>
        <w:t xml:space="preserve">tream discharges to an adjacent, fringing coral reef embayment </w:t>
      </w:r>
      <w:r w:rsidR="00C1009A">
        <w:t xml:space="preserve">that </w:t>
      </w:r>
      <w:r w:rsidR="00C1009A">
        <w:fldChar w:fldCharType="begin" w:fldLock="1"/>
      </w:r>
      <w:r w:rsidR="00BF4A5C">
        <w:instrText>ADDIN CSL_CITATION { "citationItems" : [ { "id" : "ITEM-1", "itemData" : { "author" : [ { "dropping-particle" : "", "family" : "Fenner", "given" : "Doug", "non-dropping-particle" : "", "parse-names" : false, "suffix" : "" }, { "dropping-particle" : "", "family" : "Speicher", "given" : "Meredith", "non-dropping-particle" : "", "parse-names" : false, "suffix" : "" }, { "dropping-particle" : "", "family" : "Gulick", "given" : "Sharon", "non-dropping-particle" : "", "parse-names" : false, "suffix" : "" }, { "dropping-particle" : "", "family" : "Aeby", "given" : "Greta", "non-dropping-particle" : "", "parse-names" : false, "suffix" : "" }, { "dropping-particle" : "", "family" : "Aletto", "given" : "Susan Cooper", "non-dropping-particle" : "", "parse-names" : false, "suffix" : "" }, { "dropping-particle" : "", "family" : "Anderson", "given" : "Paul", "non-dropping-particle" : "", "parse-names" : false, "suffix" : "" }, { "dropping-particle" : "", "family" : "Carroll", "given" : "Benjamin P.", "non-dropping-particle" : "", "parse-names" : false, "suffix" : "" }, { "dropping-particle" : "", "family" : "DiDonato", "given" : "Eva M", "non-dropping-particle" : "", "parse-names" : false, "suffix" : "" }, { "dropping-particle" : "", "family" : "DiDonato", "given" : "Guy T", "non-dropping-particle" : "", "parse-names" : false, "suffix" : "" }, { "dropping-particle" : "", "family" : "Farmer", "given" : "Virginia", "non-dropping-particle" : "", "parse-names" : false, "suffix" : "" }, { "dropping-particle" : "", "family" : "Fenner", "given" : "Douglas", "non-dropping-particle" : "", "parse-names" : false, "suffix" : "" }, { "dropping-particle" : "", "family" : "Gove", "given" : "Jameson", "non-dropping-particle" : "", "parse-names" : false, "suffix" : "" }, { "dropping-particle" : "", "family" : "Gulick", "given" : "Sharon", "non-dropping-particle" : "", "parse-names" : false, "suffix" : "" }, { "dropping-particle" : "", "family" : "Houk", "given" : "Peter", "non-dropping-particle" : "", "parse-names" : false, "suffix" : "" }, { "dropping-particle" : "", "family" : "Lundblad", "given" : "Emily", "non-dropping-particle" : "", "parse-names" : false, "suffix" : "" }, { "dropping-particle" : "", "family" : "Nadon", "given" : "Marc", "non-dropping-particle" : "", "parse-names" : false, "suffix" : "" }, { "dropping-particle" : "", "family" : "Riolo", "given" : "Francesca", "non-dropping-particle" : "", "parse-names" : false, "suffix" : "" }, { "dropping-particle" : "", "family" : "Sabater", "given" : "Marlowe G.", "non-dropping-particle" : "", "parse-names" : false, "suffix" : "" }, { "dropping-particle" : "", "family" : "Schroeder", "given" : "Robert", "non-dropping-particle" : "", "parse-names" : false, "suffix" : "" }, { "dropping-particle" : "", "family" : "Smith", "given" : "Ellen", "non-dropping-particle" : "", "parse-names" : false, "suffix" : "" }, { "dropping-particle" : "", "family" : "Speicher", "given" : "Meredith", "non-dropping-particle" : "", "parse-names" : false, "suffix" : "" }, { "dropping-particle" : "", "family" : "Tuitele", "given" : "Christianera", "non-dropping-particle" : "", "parse-names" : false, "suffix" : "" }, { "dropping-particle" : "", "family" : "Tagarino", "given" : "Alden", "non-dropping-particle" : "", "parse-names" : false, "suffix" : "" }, { "dropping-particle" : "", "family" : "Vaitautolu", "given" : "Selaina", "non-dropping-particle" : "", "parse-names" : false, "suffix" : "" }, { "dropping-particle" : "", "family" : "Vaoli", "given" : "Elena", "non-dropping-particle" : "", "parse-names" : false, "suffix" : "" }, { "dropping-particle" : "", "family" : "Vargas-angel", "given" : "Bernardo", "non-dropping-particle" : "", "parse-names" : false, "suffix" : "" }, { "dropping-particle" : "", "family" : "Vroom", "given" : "Peter", "non-dropping-particle" : "", "parse-names" : false, "suffix" : "" } ], "container-title" : "The state of coral reef ecosystems of the United States and pacific freely associated states", "id" : "ITEM-1", "issued" : { "date-parts" : [ [ "2008" ] ] }, "page" : "307-351", "title" : "The State of Coral Reef Ecosystems of American Samoa", "type" : "chapter" }, "uris" : [ "http://www.mendeley.com/documents/?uuid=94296330-dbab-4e5e-85c4-8ff1e40a88f5" ] } ], "mendeley" : { "formattedCitation" : "(Fenner et al., 2008)", "plainTextFormattedCitation" : "(Fenner et al., 2008)", "previouslyFormattedCitation" : "(Fenner et al., 2008)" }, "properties" : { "noteIndex" : 0 }, "schema" : "https://github.com/citation-style-language/schema/raw/master/csl-citation.json" }</w:instrText>
      </w:r>
      <w:r w:rsidR="00C1009A">
        <w:fldChar w:fldCharType="separate"/>
      </w:r>
      <w:del w:id="162" w:author="Trent Biggs" w:date="2015-08-24T17:49:00Z">
        <w:r w:rsidR="00C1009A" w:rsidRPr="00C1009A" w:rsidDel="00D47471">
          <w:rPr>
            <w:noProof/>
          </w:rPr>
          <w:delText>(</w:delText>
        </w:r>
      </w:del>
      <w:r w:rsidR="00C1009A" w:rsidRPr="00C1009A">
        <w:rPr>
          <w:noProof/>
        </w:rPr>
        <w:t>Fenner et al.</w:t>
      </w:r>
      <w:del w:id="163" w:author="Trent Biggs" w:date="2015-08-24T17:49:00Z">
        <w:r w:rsidR="00C1009A" w:rsidRPr="00C1009A" w:rsidDel="00D47471">
          <w:rPr>
            <w:noProof/>
          </w:rPr>
          <w:delText>,</w:delText>
        </w:r>
      </w:del>
      <w:r w:rsidR="00C1009A" w:rsidRPr="00C1009A">
        <w:rPr>
          <w:noProof/>
        </w:rPr>
        <w:t xml:space="preserve"> </w:t>
      </w:r>
      <w:ins w:id="164" w:author="Trent Biggs" w:date="2015-08-24T17:49:00Z">
        <w:r w:rsidR="00D47471">
          <w:rPr>
            <w:noProof/>
          </w:rPr>
          <w:t>(</w:t>
        </w:r>
      </w:ins>
      <w:r w:rsidR="00C1009A" w:rsidRPr="00C1009A">
        <w:rPr>
          <w:noProof/>
        </w:rPr>
        <w:t>2008)</w:t>
      </w:r>
      <w:r w:rsidR="00C1009A">
        <w:fldChar w:fldCharType="end"/>
      </w:r>
      <w:r w:rsidR="00AF7415">
        <w:t xml:space="preserve"> </w:t>
      </w:r>
      <w:r>
        <w:t>identified as being highly degraded by sediment. Faga'alu watershed was identified by local environmental management agencies in the American Samoa Coral Reef Advisory Group (CRAG) as a heavily impacted watershed, and in August 2012 was selected by the US Coral Reef Task Force (USCRTF) as a Priority Watershed for conservation and remediation efforts</w:t>
      </w:r>
      <w:r w:rsidR="00BF4A5C">
        <w:t xml:space="preserve"> </w:t>
      </w:r>
      <w:r w:rsidR="00BF4A5C">
        <w:fldChar w:fldCharType="begin" w:fldLock="1"/>
      </w:r>
      <w:r w:rsidR="00F24C30">
        <w:instrText>ADDIN CSL_CITATION { "citationItems" : [ { "id" : "ITEM-1", "itemData" : {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"2015" ] ] }, "number-of-pages" : "50", "publisher" : "NOAA Coral Reef Conservation Program", "publisher-place" : "Silver Spring, MD", "title" : "Baseline Assessment of Faga\u02bbalu Watershed: A Ridge to Reef Assessment in Support of Sediment Reduction Activities", "type" : "report" }, "uris" : [ "http://www.mendeley.com/documents/?uuid=079da473-1a37-4d75-ba56-445e516f1ee6" ] } ], "mendeley" : { "formattedCitation" : "(Holst-Rice et al., 2015)", "plainTextFormattedCitation" : "(Holst-Rice et al., 2015)", "previouslyFormattedCitation" : "(Holst-Rice et al., 2015)" }, "properties" : { "noteIndex" : 0 }, "schema" : "https://github.com/citation-style-language/schema/raw/master/csl-citation.json" }</w:instrText>
      </w:r>
      <w:r w:rsidR="00BF4A5C">
        <w:fldChar w:fldCharType="separate"/>
      </w:r>
      <w:r w:rsidR="00BF4A5C" w:rsidRPr="00BF4A5C">
        <w:rPr>
          <w:noProof/>
        </w:rPr>
        <w:t>(Holst-Rice et al., 2015)</w:t>
      </w:r>
      <w:r w:rsidR="00BF4A5C">
        <w:fldChar w:fldCharType="end"/>
      </w:r>
      <w:r>
        <w:t>.</w:t>
      </w:r>
    </w:p>
    <w:p w:rsidR="00063DEE" w:rsidRDefault="00063DEE"/>
    <w:p w:rsidR="00D758D4" w:rsidRDefault="000C26A7">
      <w:r>
        <w:rPr>
          <w:noProof/>
        </w:rPr>
        <w:drawing>
          <wp:inline distT="0" distB="0" distL="0" distR="0" wp14:anchorId="765B3134" wp14:editId="237B825E">
            <wp:extent cx="5486400" cy="58204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 with regional.tif"/>
                    <pic:cNvPicPr/>
                  </pic:nvPicPr>
                  <pic:blipFill>
                    <a:blip r:embed="rId8"/>
                    <a:stretch>
                      <a:fillRect/>
                    </a:stretch>
                  </pic:blipFill>
                  <pic:spPr>
                    <a:xfrm>
                      <a:off x="0" y="0"/>
                      <a:ext cx="5486400" cy="5820402"/>
                    </a:xfrm>
                    <a:prstGeom prst="rect">
                      <a:avLst/>
                    </a:prstGeom>
                  </pic:spPr>
                </pic:pic>
              </a:graphicData>
            </a:graphic>
          </wp:inline>
        </w:drawing>
      </w:r>
    </w:p>
    <w:p w:rsidR="00D758D4" w:rsidRDefault="000C26A7">
      <w:pPr>
        <w:ind w:firstLine="0"/>
      </w:pPr>
      <w:r>
        <w:t xml:space="preserve">Figure 1. Faga'alu watershed showing the Upper (undisturbed) and Lower (human-disturbed) subwatersheds. Blue triangles show the location of </w:t>
      </w:r>
      <w:ins w:id="165" w:author="Trent Biggs" w:date="2015-08-24T17:49:00Z">
        <w:r w:rsidR="00D47471">
          <w:t xml:space="preserve">abandoned water supply </w:t>
        </w:r>
      </w:ins>
      <w:del w:id="166" w:author="Trent Biggs" w:date="2015-08-24T17:49:00Z">
        <w:r w:rsidDel="00D47471">
          <w:delText xml:space="preserve">defunct </w:delText>
        </w:r>
      </w:del>
      <w:r>
        <w:t>reservoirs</w:t>
      </w:r>
      <w:ins w:id="167" w:author="Trent Biggs" w:date="2015-08-24T17:50:00Z">
        <w:r w:rsidR="00D47471">
          <w:t xml:space="preserve"> (</w:t>
        </w:r>
      </w:ins>
      <w:del w:id="168" w:author="Trent Biggs" w:date="2015-08-24T17:50:00Z">
        <w:r w:rsidDel="00D47471">
          <w:delText xml:space="preserve">, </w:delText>
        </w:r>
      </w:del>
      <w:r>
        <w:t>see Appendix 2 for full description</w:t>
      </w:r>
      <w:ins w:id="169" w:author="Trent Biggs" w:date="2015-08-24T17:50:00Z">
        <w:r w:rsidR="00D47471">
          <w:t>)</w:t>
        </w:r>
      </w:ins>
      <w:r>
        <w:t>. Note the open-pit quarry between FG1 and FG2. Barometer locations at NSTP6 and TULA shown in top-</w:t>
      </w:r>
      <w:commentRangeStart w:id="170"/>
      <w:r>
        <w:t>right</w:t>
      </w:r>
      <w:commentRangeEnd w:id="170"/>
      <w:r w:rsidR="004009FB">
        <w:rPr>
          <w:rStyle w:val="CommentReference"/>
        </w:rPr>
        <w:commentReference w:id="170"/>
      </w:r>
      <w:r>
        <w:t>.</w:t>
      </w:r>
    </w:p>
    <w:p w:rsidR="00D758D4" w:rsidRDefault="000C26A7">
      <w:pPr>
        <w:pStyle w:val="Heading3"/>
      </w:pPr>
      <w:r>
        <w:t>Climate</w:t>
      </w:r>
    </w:p>
    <w:p w:rsidR="00D758D4" w:rsidRDefault="000C26A7">
      <w:r>
        <w:t>Precipitation on Tutuila is caused by several mechanisms including cyclones and tropical depressions, isolated thunderstorms, and orographic uplifting of trade-wind squalls over the high (300-600 m), mountainous ridge that runs the length of the island. Unlike many other Pacific Islands, th</w:t>
      </w:r>
      <w:ins w:id="171" w:author="Trent Biggs" w:date="2015-08-24T17:51:00Z">
        <w:r w:rsidR="004009FB">
          <w:t xml:space="preserve">e </w:t>
        </w:r>
      </w:ins>
      <w:del w:id="172" w:author="Trent Biggs" w:date="2015-08-24T17:51:00Z">
        <w:r w:rsidDel="004009FB">
          <w:delText xml:space="preserve">e mountainous </w:delText>
        </w:r>
      </w:del>
      <w:r>
        <w:t>ridge runs parallel to the predominant wind direction, and does not cause a significant windward/leeward rainfall gradient. Average annual specific discharge (</w:t>
      </w:r>
      <w:r w:rsidR="005D50D5">
        <w:t>m</w:t>
      </w:r>
      <w:r w:rsidR="005D50D5">
        <w:rPr>
          <w:vertAlign w:val="superscript"/>
        </w:rPr>
        <w:t xml:space="preserve">3 </w:t>
      </w:r>
      <w:r>
        <w:t>/yr/</w:t>
      </w:r>
      <w:r w:rsidR="005D50D5">
        <w:t>km</w:t>
      </w:r>
      <w:r w:rsidR="005D50D5">
        <w:rPr>
          <w:vertAlign w:val="superscript"/>
        </w:rPr>
        <w:t>2</w:t>
      </w:r>
      <w:r>
        <w:t xml:space="preserve">) shows little spatial variation across the island, irrespective of </w:t>
      </w:r>
      <w:ins w:id="173" w:author="Trent Biggs" w:date="2015-08-24T17:52:00Z">
        <w:r w:rsidR="004009FB">
          <w:t xml:space="preserve">watershed </w:t>
        </w:r>
      </w:ins>
      <w:r>
        <w:t xml:space="preserve">location or orientation </w:t>
      </w:r>
      <w:r w:rsidR="008E619E">
        <w:fldChar w:fldCharType="begin" w:fldLock="1"/>
      </w:r>
      <w:r w:rsidR="008E619E">
        <w:instrText>ADDIN CSL_CITATION { "citationItems" : [ { "id" : "ITEM-1", "itemData" : { "author" : [ { "dropping-particle" : "", "family" : "Dames &amp; Moore", "given" : "", "non-dropping-particle" : "", "parse-names" : false, "suffix" : "" } ], "id" : "ITEM-1",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"mendeley" : { "formattedCitation" : "(Dames &amp; Moore, 1981)", "plainTextFormattedCitation" : "(Dames &amp; Moore, 1981)", "previouslyFormattedCitation" : "(Dames &amp; Moore, 1981)" }, "properties" : { "noteIndex" : 0 }, "schema" : "https://github.com/citation-style-language/schema/raw/master/csl-citation.json" }</w:instrText>
      </w:r>
      <w:r w:rsidR="008E619E">
        <w:fldChar w:fldCharType="separate"/>
      </w:r>
      <w:r w:rsidR="008E619E" w:rsidRPr="008E619E">
        <w:rPr>
          <w:noProof/>
        </w:rPr>
        <w:t>(Dames &amp; Moore, 1981)</w:t>
      </w:r>
      <w:r w:rsidR="008E619E">
        <w:fldChar w:fldCharType="end"/>
      </w:r>
      <w:r>
        <w:t>. From 1903 to 1973, average annual precipitation over the island was 3,800 mm/yr</w:t>
      </w:r>
      <w:r w:rsidR="008E619E">
        <w:t xml:space="preserve"> </w:t>
      </w:r>
      <w:r w:rsidR="008E619E">
        <w:fldChar w:fldCharType="begin" w:fldLock="1"/>
      </w:r>
      <w:r w:rsidR="00607DAE">
        <w:instrText>ADDIN CSL_CITATION { "citationItems" : [ { "id" : "ITEM-1", "itemData" : { "author" : [ { "dropping-particle" : "", "family" : "Eyre", "given" : "Paul R", "non-dropping-particle" : "", "parse-names" : false, "suffix" : "" } ], "id" : "ITEM-1", "issued" : { "date-parts" : [ [ "1989" ] ] }, "publisher-place" : "Honolulu, HI", "title" : "Ground-water quality reconnaissance, Tutuila, American Samoa, U.S. Geological Survey Water Resources Investigations Report 94-4142", "type" : "report" }, "uris" : [ "http://www.mendeley.com/documents/?uuid=16d485d9-02aa-445b-b7f3-8c6ba8a16a26" ] }, { "id" : "ITEM-2",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"ITEM-2",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"(Eyre, 1989; Izuka et al., 2005)", "plainTextFormattedCitation" : "(Eyre, 1989; Izuka et al., 2005)", "previouslyFormattedCitation" : "(Eyre, 1989; Izuka et al., 2005)" }, "properties" : { "noteIndex" : 0 }, "schema" : "https://github.com/citation-style-language/schema/raw/master/csl-citation.json" }</w:instrText>
      </w:r>
      <w:r w:rsidR="008E619E">
        <w:fldChar w:fldCharType="separate"/>
      </w:r>
      <w:r w:rsidR="00E5494F" w:rsidRPr="00E5494F">
        <w:rPr>
          <w:noProof/>
        </w:rPr>
        <w:t>(Eyre, 1989; Izuka et al., 2005)</w:t>
      </w:r>
      <w:r w:rsidR="008E619E">
        <w:fldChar w:fldCharType="end"/>
      </w:r>
      <w:r>
        <w:t xml:space="preserve">. Precipitation increases with elevation, from an average 2,380 mm/yr at the shoreline to 6,350 mm/yr at </w:t>
      </w:r>
      <w:ins w:id="174" w:author="Trent Biggs" w:date="2015-08-24T17:52:00Z">
        <w:r w:rsidR="004009FB">
          <w:t xml:space="preserve">the </w:t>
        </w:r>
      </w:ins>
      <w:r>
        <w:t>high</w:t>
      </w:r>
      <w:ins w:id="175" w:author="Trent Biggs" w:date="2015-08-24T17:52:00Z">
        <w:r w:rsidR="004009FB">
          <w:t>est</w:t>
        </w:r>
      </w:ins>
      <w:r>
        <w:t xml:space="preserve"> elevation</w:t>
      </w:r>
      <w:ins w:id="176" w:author="Trent Biggs" w:date="2015-08-24T17:52:00Z">
        <w:r w:rsidR="004009FB">
          <w:t xml:space="preserve"> on the island</w:t>
        </w:r>
      </w:ins>
      <w:r>
        <w:t>. In Faga'alu watershed, rainfall records show average annual precipitation is 6,350 mm at Matafao Mtn. (653 m m.a.s.l), 5,280 mm at Matafao Reservoir (249 m m.a.s.l.) and about 3,800 mm on the coastal plain</w:t>
      </w:r>
      <w:r w:rsidR="008E619E">
        <w:t xml:space="preserve"> </w:t>
      </w:r>
      <w:r w:rsidR="008E619E">
        <w:fldChar w:fldCharType="begin" w:fldLock="1"/>
      </w:r>
      <w:r w:rsidR="00607DAE">
        <w:instrText>ADDIN CSL_CITATION { "citationItems" : [ { "id" : "ITEM-1", "itemData" : { "author" : [ { "dropping-particle" : "", "family" : "Craig", "given" : "Peter", "non-dropping-particle" : "", "parse-names" : false, "suffix" : "" } ], "editor" : [ { "dropping-particle" : "", "family" : "Samoa", "given" : "National Park of American", "non-dropping-particle" : "", "parse-names" : false, "suffix" : "" } ], "id" : "ITEM-1", "issued" : { "date-parts" : [ [ "2009" ] ] }, "publisher-place" : "Pago Pago, American Samoa", "title" : "Natural History Guide to American Samoa", "type" : "article" }, "uris" : [ "http://www.mendeley.com/documents/?uuid=6668c11d-8f35-4c8f-9580-380cdab82221" ] }, { "id" : "ITEM-2", "itemData" : { "author" : [ { "dropping-particle" : "", "family" : "Dames &amp; Moore", "given" : "", "non-dropping-particle" : "", "parse-names" : false, "suffix" : "" } ], "id" : "ITEM-2",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"id" : "ITEM-3", "itemData" : { "author" : [ { "dropping-particle" : "", "family" : "Tonkin &amp; Taylor International Ltd.", "given" : "", "non-dropping-particle" : "", "parse-names" : false, "suffix" : "" } ], "id" : "ITEM-3", "issued" : { "date-parts" : [ [ "1989" ] ] }, "title" : "Hydropower feasibility studies interim report - Phase 1. Ref: 97/10163", "type" : "article" }, "uris" : [ "http://www.mendeley.com/documents/?uuid=07dc1e88-625f-4bcf-b00a-fc64fec9e26d" ] }, { "id" : "ITEM-4", "itemData" : { "ISBN" : "95-4185", "author" : [ { "dropping-particle" : "", "family" : "Wong", "given" : "M", "non-dropping-particle" : "", "parse-names" : false, "suffix" : "" } ], "id" : "ITEM-4",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"id" : "ITEM-5", "itemData" : { "author" : [ { "dropping-particle" : "", "family" : "Perreault", "given" : "J.", "non-dropping-particle" : "", "parse-names" : false, "suffix" : "" } ], "id" : "ITEM-5",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"(Craig, 2009; Dames &amp; Moore, 1981; Perreault, 2010; Tonkin &amp; Taylor International Ltd., 1989; Wong, 1996)", "plainTextFormattedCitation" : "(Craig, 2009; Dames &amp; Moore, 1981; Perreault, 2010; Tonkin &amp; Taylor International Ltd., 1989; Wong, 1996)", "previouslyFormattedCitation" : "(Craig, 2009; Dames &amp; Moore, 1981; Perreault, 2010; Tonkin &amp; Taylor International Ltd., 1989; Wong, 1996)" }, "properties" : { "noteIndex" : 0 }, "schema" : "https://github.com/citation-style-language/schema/raw/master/csl-citation.json" }</w:instrText>
      </w:r>
      <w:r w:rsidR="008E619E">
        <w:fldChar w:fldCharType="separate"/>
      </w:r>
      <w:r w:rsidR="008E619E" w:rsidRPr="008E619E">
        <w:rPr>
          <w:noProof/>
        </w:rPr>
        <w:t>(Craig, 2009; Dames &amp; Moore, 1981; Perreault, 2010; Tonkin &amp; Taylor International Ltd., 1989; Wong, 1996)</w:t>
      </w:r>
      <w:r w:rsidR="008E619E">
        <w:fldChar w:fldCharType="end"/>
      </w:r>
      <w:r>
        <w:t xml:space="preserve">. Mean annual potential evapotranspiration follows the opposite trend, varying from 890 mm at high elevation to 1,150 mm at sea level </w:t>
      </w:r>
      <w:r w:rsidR="003039F7">
        <w:fldChar w:fldCharType="begin" w:fldLock="1"/>
      </w:r>
      <w:r w:rsidR="00AA70FE">
        <w:instrText>ADDIN CSL_CITATION { "citationItems" : [ { "id" : "ITEM-1",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"ITEM-1",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"(Izuka et al., 2005)", "plainTextFormattedCitation" : "(Izuka et al., 2005)", "previouslyFormattedCitation" : "(Izuka et al., 2005)" }, "properties" : { "noteIndex" : 0 }, "schema" : "https://github.com/citation-style-language/schema/raw/master/csl-citation.json" }</w:instrText>
      </w:r>
      <w:r w:rsidR="003039F7">
        <w:fldChar w:fldCharType="separate"/>
      </w:r>
      <w:r w:rsidR="003039F7" w:rsidRPr="003039F7">
        <w:rPr>
          <w:noProof/>
        </w:rPr>
        <w:t>(Izuka et al., 2005)</w:t>
      </w:r>
      <w:r w:rsidR="003039F7">
        <w:fldChar w:fldCharType="end"/>
      </w:r>
      <w:r>
        <w:t xml:space="preserve">. Tropical cyclones are erratic but occurred on average every 1-13 years from 1981-2014 </w:t>
      </w:r>
      <w:r w:rsidR="003039F7">
        <w:fldChar w:fldCharType="begin" w:fldLock="1"/>
      </w:r>
      <w:r w:rsidR="003039F7">
        <w:instrText>ADDIN CSL_CITATION { "citationItems" : [ { "id" : "ITEM-1", "itemData" : { "author" : [ { "dropping-particle" : "", "family" : "Craig", "given" : "Peter", "non-dropping-particle" : "", "parse-names" : false, "suffix" : "" } ], "editor" : [ { "dropping-particle" : "", "family" : "Samoa", "given" : "National Park of American", "non-dropping-particle" : "", "parse-names" : false, "suffix" : "" } ], "id" : "ITEM-1", "issued" : { "date-parts" : [ [ "2009" ] ] }, "publisher-place" : "Pago Pago, American Samoa", "title" : "Natural History Guide to American Samoa", "type" : "article"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rsidR="003039F7">
        <w:fldChar w:fldCharType="separate"/>
      </w:r>
      <w:r w:rsidR="003039F7" w:rsidRPr="003039F7">
        <w:rPr>
          <w:noProof/>
        </w:rPr>
        <w:t>(Craig, 2009)</w:t>
      </w:r>
      <w:r w:rsidR="003039F7">
        <w:fldChar w:fldCharType="end"/>
      </w:r>
      <w:r w:rsidR="003039F7">
        <w:t xml:space="preserve"> </w:t>
      </w:r>
      <w:r>
        <w:t>and bring intense rainfall, flooding, landslides, and high sediment yield</w:t>
      </w:r>
      <w:del w:id="177" w:author="Trent Biggs" w:date="2015-08-24T17:53:00Z">
        <w:r w:rsidDel="004009FB">
          <w:delText xml:space="preserve"> events</w:delText>
        </w:r>
      </w:del>
      <w:r w:rsidR="003039F7">
        <w:t xml:space="preserve"> </w:t>
      </w:r>
      <w:r w:rsidR="003039F7">
        <w:fldChar w:fldCharType="begin" w:fldLock="1"/>
      </w:r>
      <w:r w:rsidR="00E5494F">
        <w:instrText>ADDIN CSL_CITATION { "citationItems" : [ { "id" : "ITEM-1", "itemData" : { "author" : [ { "dropping-particle" : "", "family" : "Buchanan-Banks", "given" : "Jane", "non-dropping-particle" : "", "parse-names" : false, "suffix" : "" } ], "id" : "ITEM-1", "issued" : { "date-parts" : [ [ "1979" ] ] }, "publisher" : "U.S. Geological Survey", "title" : "The October 28, 1979 Landslidng on Tutuila. Open File Report 81-81", "type" : "report" }, "uris" : [ "http://www.mendeley.com/documents/?uuid=bbdbe252-c9d2-4924-9f63-3e0e82648fcd" ] } ], "mendeley" : { "formattedCitation" : "(Buchanan-Banks, 1979)", "plainTextFormattedCitation" : "(Buchanan-Banks, 1979)", "previouslyFormattedCitation" : "(Buchanan-Banks, 1979)" }, "properties" : { "noteIndex" : 0 }, "schema" : "https://github.com/citation-style-language/schema/raw/master/csl-citation.json" }</w:instrText>
      </w:r>
      <w:r w:rsidR="003039F7">
        <w:fldChar w:fldCharType="separate"/>
      </w:r>
      <w:r w:rsidR="003039F7" w:rsidRPr="003039F7">
        <w:rPr>
          <w:noProof/>
        </w:rPr>
        <w:t>(Buchanan-Banks, 1979)</w:t>
      </w:r>
      <w:r w:rsidR="003039F7">
        <w:fldChar w:fldCharType="end"/>
      </w:r>
      <w:r>
        <w:t>.</w:t>
      </w:r>
    </w:p>
    <w:p w:rsidR="00D758D4" w:rsidRDefault="000C26A7" w:rsidP="003039F7">
      <w:r>
        <w:t>There are two subtle rainfall seasons: a drier winter season, from June through September and a wetter summer season, from October through May</w:t>
      </w:r>
      <w:r w:rsidR="003039F7">
        <w:t xml:space="preserve"> </w:t>
      </w:r>
      <w:r w:rsidR="003039F7">
        <w:fldChar w:fldCharType="begin" w:fldLock="1"/>
      </w:r>
      <w:r w:rsidR="00AA70FE">
        <w:instrText>ADDIN CSL_CITATION { "citationItems" : [ { "id" : "ITEM-1",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"ITEM-1",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"(Izuka et al., 2005)", "plainTextFormattedCitation" : "(Izuka et al., 2005)", "previouslyFormattedCitation" : "(Izuka et al., 2005)" }, "properties" : { "noteIndex" : 0 }, "schema" : "https://github.com/citation-style-language/schema/raw/master/csl-citation.json" }</w:instrText>
      </w:r>
      <w:r w:rsidR="003039F7">
        <w:fldChar w:fldCharType="separate"/>
      </w:r>
      <w:r w:rsidR="003039F7" w:rsidRPr="003039F7">
        <w:rPr>
          <w:noProof/>
        </w:rPr>
        <w:t>(Izuka et al., 2005)</w:t>
      </w:r>
      <w:r w:rsidR="003039F7">
        <w:fldChar w:fldCharType="end"/>
      </w:r>
      <w:r>
        <w:t xml:space="preserve">. During the drier winter season, the island is influenced by relatively stronger, predominantly </w:t>
      </w:r>
      <w:ins w:id="178" w:author="Trent Biggs" w:date="2015-08-24T17:53:00Z">
        <w:r w:rsidR="004009FB">
          <w:t>e</w:t>
        </w:r>
      </w:ins>
      <w:del w:id="179" w:author="Trent Biggs" w:date="2015-08-24T17:53:00Z">
        <w:r w:rsidDel="004009FB">
          <w:delText>E</w:delText>
        </w:r>
      </w:del>
      <w:r>
        <w:t xml:space="preserve">ast to </w:t>
      </w:r>
      <w:ins w:id="180" w:author="Trent Biggs" w:date="2015-08-24T17:53:00Z">
        <w:r w:rsidR="004009FB">
          <w:t>s</w:t>
        </w:r>
      </w:ins>
      <w:del w:id="181" w:author="Trent Biggs" w:date="2015-08-24T17:53:00Z">
        <w:r w:rsidDel="004009FB">
          <w:delText>S</w:delText>
        </w:r>
      </w:del>
      <w:r>
        <w:t xml:space="preserve">outheast </w:t>
      </w:r>
      <w:ins w:id="182" w:author="Trent Biggs" w:date="2015-08-24T17:53:00Z">
        <w:r w:rsidR="004009FB">
          <w:t>t</w:t>
        </w:r>
      </w:ins>
      <w:del w:id="183" w:author="Trent Biggs" w:date="2015-08-24T17:53:00Z">
        <w:r w:rsidDel="004009FB">
          <w:delText>T</w:delText>
        </w:r>
      </w:del>
      <w:r>
        <w:t xml:space="preserve">radewinds, lower temperatures, lower humidity and lower total rainfall. During the wetter summer season the Inter-Tropical Convergence Zone (ITCZ) moves over the region, causing light to moderate Northerly winds, higher temperatures, higher humidity, and higher total rainfall. While total rainfall is lower in the drier </w:t>
      </w:r>
      <w:ins w:id="184" w:author="Trent Biggs" w:date="2015-08-24T17:53:00Z">
        <w:r w:rsidR="004009FB">
          <w:t>t</w:t>
        </w:r>
      </w:ins>
      <w:del w:id="185" w:author="Trent Biggs" w:date="2015-08-24T17:53:00Z">
        <w:r w:rsidDel="004009FB">
          <w:delText>T</w:delText>
        </w:r>
      </w:del>
      <w:r>
        <w:t xml:space="preserve">radewind season, large storm events are still observed. </w:t>
      </w:r>
      <w:r w:rsidR="00BF4A5C">
        <w:t xml:space="preserve">Analysis of 212 peak discharges at 11 continuous-record gaging sites 1959-1990 showed 65% of annual peak flows occurred during the wet season and 35% of annual peak flows occurred during the drier Tradewind season </w:t>
      </w:r>
      <w:r w:rsidR="00BF4A5C">
        <w:fldChar w:fldCharType="begin" w:fldLock="1"/>
      </w:r>
      <w:r w:rsidR="00BF4A5C">
        <w:instrText>ADDIN CSL_CITATION { "citationItems" : [ { "id" : "ITEM-1", "itemData" : { "ISBN" : "95-4185", "author" : [ { "dropping-particle" : "", "family" : "Wong", "given" : "M", "non-dropping-particle" : "", "parse-names" : false, "suffix" : "" } ], "id" : "ITEM-1",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"(Wong, 1996)", "plainTextFormattedCitation" : "(Wong, 1996)", "previouslyFormattedCitation" : "(Wong, 1996)" }, "properties" : { "noteIndex" : 0 }, "schema" : "https://github.com/citation-style-language/schema/raw/master/csl-citation.json" }</w:instrText>
      </w:r>
      <w:r w:rsidR="00BF4A5C">
        <w:fldChar w:fldCharType="separate"/>
      </w:r>
      <w:r w:rsidR="00BF4A5C" w:rsidRPr="003039F7">
        <w:rPr>
          <w:noProof/>
        </w:rPr>
        <w:t>(Wong, 1996)</w:t>
      </w:r>
      <w:r w:rsidR="00BF4A5C">
        <w:fldChar w:fldCharType="end"/>
      </w:r>
      <w:r w:rsidR="00BF4A5C">
        <w:t xml:space="preserve">. </w:t>
      </w:r>
      <w:r>
        <w:t xml:space="preserve">Analysis of mean monthly rainfall data for the period 1971-2000 showed </w:t>
      </w:r>
      <w:ins w:id="186" w:author="Trent Biggs" w:date="2015-08-24T17:54:00Z">
        <w:r w:rsidR="004009FB">
          <w:t xml:space="preserve">that </w:t>
        </w:r>
      </w:ins>
      <w:r>
        <w:t xml:space="preserve">75% of precipitation occurred in the wet </w:t>
      </w:r>
      <w:r w:rsidR="007960EB">
        <w:t>season</w:t>
      </w:r>
      <w:r>
        <w:t>,</w:t>
      </w:r>
      <w:ins w:id="187" w:author="Trent Biggs" w:date="2015-08-24T17:54:00Z">
        <w:r w:rsidR="004009FB">
          <w:t xml:space="preserve"> which includes 67% of the year</w:t>
        </w:r>
      </w:ins>
      <w:r>
        <w:t xml:space="preserve"> </w:t>
      </w:r>
      <w:ins w:id="188" w:author="Trent Biggs" w:date="2015-08-24T17:55:00Z">
        <w:r w:rsidR="004009FB">
          <w:t>(</w:t>
        </w:r>
      </w:ins>
      <w:r>
        <w:t>October-May</w:t>
      </w:r>
      <w:ins w:id="189" w:author="Trent Biggs" w:date="2015-08-24T17:55:00Z">
        <w:r w:rsidR="004009FB">
          <w:t>)</w:t>
        </w:r>
      </w:ins>
      <w:r>
        <w:t xml:space="preserve">, and 25% occurred in the dry season, </w:t>
      </w:r>
      <w:ins w:id="190" w:author="Trent Biggs" w:date="2015-08-24T17:55:00Z">
        <w:r w:rsidR="004009FB">
          <w:t>which covers 33% of the year (</w:t>
        </w:r>
      </w:ins>
      <w:r>
        <w:t>June-September</w:t>
      </w:r>
      <w:ins w:id="191" w:author="Trent Biggs" w:date="2015-08-24T17:55:00Z">
        <w:r w:rsidR="004009FB">
          <w:t>)</w:t>
        </w:r>
      </w:ins>
      <w:r w:rsidR="003039F7">
        <w:t xml:space="preserve"> </w:t>
      </w:r>
      <w:r w:rsidR="003039F7">
        <w:fldChar w:fldCharType="begin" w:fldLock="1"/>
      </w:r>
      <w:r w:rsidR="003039F7">
        <w:instrText>ADDIN CSL_CITATION { "citationItems" : [ { "id" : "ITEM-1", "itemData" : { "author" : [ { "dropping-particle" : "", "family" : "Perreault", "given" : "J.", "non-dropping-particle" : "", "parse-names" : false, "suffix" : "" } ], "id" : "ITEM-1",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"(Perreault, 2010)", "manualFormatting" : "(Perreault, 2010", "plainTextFormattedCitation" : "(Perreault, 2010)", "previouslyFormattedCitation" : "(Perreault, 2010)" }, "properties" : { "noteIndex" : 0 }, "schema" : "https://github.com/citation-style-language/schema/raw/master/csl-citation.json" }</w:instrText>
      </w:r>
      <w:r w:rsidR="003039F7">
        <w:fldChar w:fldCharType="separate"/>
      </w:r>
      <w:r w:rsidR="003039F7" w:rsidRPr="003039F7">
        <w:rPr>
          <w:noProof/>
        </w:rPr>
        <w:t>(Perreault, 2010</w:t>
      </w:r>
      <w:r w:rsidR="003039F7">
        <w:fldChar w:fldCharType="end"/>
      </w:r>
      <w:r>
        <w:t xml:space="preserve">; </w:t>
      </w:r>
      <w:ins w:id="192" w:author="Trent Biggs" w:date="2015-08-24T17:55:00Z">
        <w:r w:rsidR="004009FB">
          <w:t>d</w:t>
        </w:r>
      </w:ins>
      <w:del w:id="193" w:author="Trent Biggs" w:date="2015-08-24T17:55:00Z">
        <w:r w:rsidDel="004009FB">
          <w:delText>D</w:delText>
        </w:r>
      </w:del>
      <w:r>
        <w:t>ata from USGS rain gauges and Parameter-elevation Relationships on Independent Slopes Model (PRISM) Climate Group</w:t>
      </w:r>
      <w:r w:rsidR="003039F7">
        <w:t xml:space="preserve"> </w:t>
      </w:r>
      <w:r w:rsidR="003039F7">
        <w:fldChar w:fldCharType="begin" w:fldLock="1"/>
      </w:r>
      <w:r w:rsidR="003039F7">
        <w:instrText>ADDIN CSL_CITATION { "citationItems" : [ { "id" : "ITEM-1", "itemData" : { "DOI" : "10.1002/joc", "author" : [ { "dropping-particle" : "", "family" : "Daly", "given" : "Christopher", "non-dropping-particle" : "", "parse-names" : false, "suffix" : "" }, { "dropping-particle" : "", "family" : "Halbleib", "given" : "Michael", "non-dropping-particle" : "", "parse-names" : false, "suffix" : "" }, { "dropping-particle" : "", "family" : "Smith", "given" : "Joseph I.", "non-dropping-particle" : "", "parse-names" : false, "suffix" : "" }, { "dropping-particle" : "", "family" : "Gibson", "given" : "Wayne P.", "non-dropping-particle" : "", "parse-names" : false, "suffix" : "" }, { "dropping-particle" : "", "family" : "Doggett", "given" : "Matthew K.", "non-dropping-particle" : "", "parse-names" : false, "suffix" : "" }, { "dropping-particle" : "", "family" : "Taylor", "given" : "George H.", "non-dropping-particle" : "", "parse-names" : false, "suffix" : "" }, { "dropping-particle" : "", "family" : "Curtis", "given" : "Jan", "non-dropping-particle" : "", "parse-names" : false, "suffix" : "" }, { "dropping-particle" : "", "family" : "Passteris", "given" : "Phillip P.", "non-dropping-particle" : "", "parse-names" : false, "suffix" : "" } ], "container-title" : "International Journal of Climatology", "id" : "ITEM-1", "issue" : "15", "issued" : { "date-parts" : [ [ "2008" ] ] }, "page" : "2031", "title" : "Physiographically sensitive mapping of climatological temperature and precipitation across the conterminous United States", "type" : "article-journal", "volume" : "28" }, "uris" : [ "http://www.mendeley.com/documents/?uuid=2218cbee-2610-4773-a2dc-6e6dc1d7aa8f" ] } ], "mendeley" : { "formattedCitation" : "(Daly et al., 2008)", "plainTextFormattedCitation" : "(Daly et al., 2008)", "previouslyFormattedCitation" : "(Daly et al., 2008)" }, "properties" : { "noteIndex" : 0 }, "schema" : "https://github.com/citation-style-language/schema/raw/master/csl-citation.json" }</w:instrText>
      </w:r>
      <w:r w:rsidR="003039F7">
        <w:fldChar w:fldCharType="separate"/>
      </w:r>
      <w:r w:rsidR="003039F7" w:rsidRPr="003039F7">
        <w:rPr>
          <w:noProof/>
        </w:rPr>
        <w:t>(Daly et al., 2008)</w:t>
      </w:r>
      <w:r w:rsidR="003039F7">
        <w:fldChar w:fldCharType="end"/>
      </w:r>
      <w:r>
        <w:t xml:space="preserve">). </w:t>
      </w:r>
    </w:p>
    <w:p w:rsidR="00D758D4" w:rsidRDefault="000C26A7">
      <w:pPr>
        <w:pStyle w:val="Heading3"/>
      </w:pPr>
      <w:r>
        <w:t>Land Use</w:t>
      </w:r>
    </w:p>
    <w:p w:rsidR="00D758D4" w:rsidRPr="002C74C2" w:rsidDel="002C74C2" w:rsidRDefault="001E46BB">
      <w:pPr>
        <w:rPr>
          <w:del w:id="194" w:author="Geography" w:date="2015-08-27T20:04:00Z"/>
          <w:highlight w:val="yellow"/>
          <w:rPrChange w:id="195" w:author="Geography" w:date="2015-08-27T20:04:00Z">
            <w:rPr>
              <w:del w:id="196" w:author="Geography" w:date="2015-08-27T20:04:00Z"/>
            </w:rPr>
          </w:rPrChange>
        </w:rPr>
      </w:pPr>
      <w:ins w:id="197" w:author="Trent Biggs" w:date="2015-08-24T17:56:00Z">
        <w:del w:id="198" w:author="Geography" w:date="2015-08-27T20:04:00Z">
          <w:r w:rsidRPr="002C74C2" w:rsidDel="002C74C2">
            <w:rPr>
              <w:highlight w:val="yellow"/>
              <w:rPrChange w:id="199" w:author="Geography" w:date="2015-08-27T20:04:00Z">
                <w:rPr/>
              </w:rPrChange>
            </w:rPr>
            <w:delText xml:space="preserve">The main </w:delText>
          </w:r>
        </w:del>
      </w:ins>
      <w:del w:id="200" w:author="Geography" w:date="2015-08-27T20:04:00Z">
        <w:r w:rsidR="000C26A7" w:rsidRPr="002C74C2" w:rsidDel="002C74C2">
          <w:rPr>
            <w:highlight w:val="yellow"/>
            <w:rPrChange w:id="201" w:author="Geography" w:date="2015-08-27T20:04:00Z">
              <w:rPr/>
            </w:rPrChange>
          </w:rPr>
          <w:delText>Faga'alu watershed</w:delText>
        </w:r>
      </w:del>
      <w:ins w:id="202" w:author="Trent Biggs" w:date="2015-08-24T18:07:00Z">
        <w:del w:id="203" w:author="Geography" w:date="2015-08-27T20:04:00Z">
          <w:r w:rsidR="00DC42FB" w:rsidRPr="002C74C2" w:rsidDel="002C74C2">
            <w:rPr>
              <w:highlight w:val="yellow"/>
              <w:rPrChange w:id="204" w:author="Geography" w:date="2015-08-27T20:04:00Z">
                <w:rPr/>
              </w:rPrChange>
            </w:rPr>
            <w:delText xml:space="preserve"> </w:delText>
          </w:r>
        </w:del>
      </w:ins>
      <w:del w:id="205" w:author="Geography" w:date="2015-08-27T20:04:00Z">
        <w:r w:rsidR="000C26A7" w:rsidRPr="002C74C2" w:rsidDel="002C74C2">
          <w:rPr>
            <w:highlight w:val="yellow"/>
            <w:rPrChange w:id="206" w:author="Geography" w:date="2015-08-27T20:04:00Z">
              <w:rPr/>
            </w:rPrChange>
          </w:rPr>
          <w:delText xml:space="preserve"> </w:delText>
        </w:r>
        <w:commentRangeStart w:id="207"/>
        <w:r w:rsidR="000C26A7" w:rsidRPr="002C74C2" w:rsidDel="002C74C2">
          <w:rPr>
            <w:highlight w:val="yellow"/>
            <w:rPrChange w:id="208" w:author="Geography" w:date="2015-08-27T20:04:00Z">
              <w:rPr/>
            </w:rPrChange>
          </w:rPr>
          <w:delText xml:space="preserve">(1.78 </w:delText>
        </w:r>
        <w:r w:rsidR="007960EB" w:rsidRPr="002C74C2" w:rsidDel="002C74C2">
          <w:rPr>
            <w:highlight w:val="yellow"/>
            <w:rPrChange w:id="209" w:author="Geography" w:date="2015-08-27T20:04:00Z">
              <w:rPr/>
            </w:rPrChange>
          </w:rPr>
          <w:delText>km</w:delText>
        </w:r>
        <w:r w:rsidR="007960EB" w:rsidRPr="002C74C2" w:rsidDel="002C74C2">
          <w:rPr>
            <w:highlight w:val="yellow"/>
            <w:vertAlign w:val="superscript"/>
            <w:rPrChange w:id="210" w:author="Geography" w:date="2015-08-27T20:04:00Z">
              <w:rPr>
                <w:vertAlign w:val="superscript"/>
              </w:rPr>
            </w:rPrChange>
          </w:rPr>
          <w:delText>2</w:delText>
        </w:r>
        <w:r w:rsidR="007960EB" w:rsidRPr="002C74C2" w:rsidDel="002C74C2">
          <w:rPr>
            <w:highlight w:val="yellow"/>
            <w:rPrChange w:id="211" w:author="Geography" w:date="2015-08-27T20:04:00Z">
              <w:rPr/>
            </w:rPrChange>
          </w:rPr>
          <w:delText>)</w:delText>
        </w:r>
        <w:r w:rsidR="000C26A7" w:rsidRPr="002C74C2" w:rsidDel="002C74C2">
          <w:rPr>
            <w:highlight w:val="yellow"/>
            <w:rPrChange w:id="212" w:author="Geography" w:date="2015-08-27T20:04:00Z">
              <w:rPr/>
            </w:rPrChange>
          </w:rPr>
          <w:delText xml:space="preserve"> </w:delText>
        </w:r>
        <w:commentRangeEnd w:id="207"/>
        <w:r w:rsidRPr="002C74C2" w:rsidDel="002C74C2">
          <w:rPr>
            <w:rStyle w:val="CommentReference"/>
            <w:highlight w:val="yellow"/>
            <w:rPrChange w:id="213" w:author="Geography" w:date="2015-08-27T20:04:00Z">
              <w:rPr>
                <w:rStyle w:val="CommentReference"/>
              </w:rPr>
            </w:rPrChange>
          </w:rPr>
          <w:commentReference w:id="207"/>
        </w:r>
        <w:r w:rsidR="000C26A7" w:rsidRPr="002C74C2" w:rsidDel="002C74C2">
          <w:rPr>
            <w:highlight w:val="yellow"/>
            <w:rPrChange w:id="214" w:author="Geography" w:date="2015-08-27T20:04:00Z">
              <w:rPr/>
            </w:rPrChange>
          </w:rPr>
          <w:delText>can be divided into two subwatersheds</w:delText>
        </w:r>
      </w:del>
      <w:ins w:id="215" w:author="Trent Biggs" w:date="2015-08-24T18:08:00Z">
        <w:del w:id="216" w:author="Geography" w:date="2015-08-27T20:04:00Z">
          <w:r w:rsidR="00003FD4" w:rsidRPr="002C74C2" w:rsidDel="002C74C2">
            <w:rPr>
              <w:highlight w:val="yellow"/>
              <w:rPrChange w:id="217" w:author="Geography" w:date="2015-08-27T20:04:00Z">
                <w:rPr/>
              </w:rPrChange>
            </w:rPr>
            <w:delText xml:space="preserve"> based on land use and on sampling points defined in the field</w:delText>
          </w:r>
        </w:del>
      </w:ins>
      <w:commentRangeStart w:id="218"/>
      <w:del w:id="219" w:author="Geography" w:date="2015-08-27T20:04:00Z">
        <w:r w:rsidR="000C26A7" w:rsidRPr="002C74C2" w:rsidDel="002C74C2">
          <w:rPr>
            <w:highlight w:val="yellow"/>
            <w:rPrChange w:id="220" w:author="Geography" w:date="2015-08-27T20:04:00Z">
              <w:rPr/>
            </w:rPrChange>
          </w:rPr>
          <w:delText>: 1) an upper subwatershed characterized by large areas of undisturbed, steeply-sloping, forested hillsides (UPPER</w:delText>
        </w:r>
      </w:del>
      <w:ins w:id="221" w:author="Trent Biggs" w:date="2015-08-24T18:11:00Z">
        <w:del w:id="222" w:author="Geography" w:date="2015-08-27T20:04:00Z">
          <w:r w:rsidR="00003FD4" w:rsidRPr="002C74C2" w:rsidDel="002C74C2">
            <w:rPr>
              <w:highlight w:val="yellow"/>
              <w:rPrChange w:id="223" w:author="Geography" w:date="2015-08-27T20:04:00Z">
                <w:rPr/>
              </w:rPrChange>
            </w:rPr>
            <w:delText>,</w:delText>
          </w:r>
        </w:del>
      </w:ins>
      <w:ins w:id="224" w:author="Trent Biggs" w:date="2015-08-24T18:07:00Z">
        <w:del w:id="225" w:author="Geography" w:date="2015-08-27T20:04:00Z">
          <w:r w:rsidR="00DC42FB" w:rsidRPr="002C74C2" w:rsidDel="002C74C2">
            <w:rPr>
              <w:highlight w:val="yellow"/>
              <w:rPrChange w:id="226" w:author="Geography" w:date="2015-08-27T20:04:00Z">
                <w:rPr/>
              </w:rPrChange>
            </w:rPr>
            <w:delText xml:space="preserve"> draining to </w:delText>
          </w:r>
        </w:del>
      </w:ins>
      <w:ins w:id="227" w:author="Trent Biggs" w:date="2015-08-24T18:08:00Z">
        <w:del w:id="228" w:author="Geography" w:date="2015-08-27T20:01:00Z">
          <w:r w:rsidR="00003FD4" w:rsidRPr="002C74C2" w:rsidDel="00903063">
            <w:rPr>
              <w:highlight w:val="yellow"/>
              <w:rPrChange w:id="229" w:author="Geography" w:date="2015-08-27T20:04:00Z">
                <w:rPr/>
              </w:rPrChange>
            </w:rPr>
            <w:delText xml:space="preserve">sampling </w:delText>
          </w:r>
        </w:del>
        <w:del w:id="230" w:author="Geography" w:date="2015-08-27T20:04:00Z">
          <w:r w:rsidR="00003FD4" w:rsidRPr="002C74C2" w:rsidDel="002C74C2">
            <w:rPr>
              <w:highlight w:val="yellow"/>
              <w:rPrChange w:id="231" w:author="Geography" w:date="2015-08-27T20:04:00Z">
                <w:rPr/>
              </w:rPrChange>
            </w:rPr>
            <w:delText xml:space="preserve">point </w:delText>
          </w:r>
        </w:del>
      </w:ins>
      <w:ins w:id="232" w:author="Trent Biggs" w:date="2015-08-24T18:07:00Z">
        <w:del w:id="233" w:author="Geography" w:date="2015-08-27T20:04:00Z">
          <w:r w:rsidR="00DC42FB" w:rsidRPr="002C74C2" w:rsidDel="002C74C2">
            <w:rPr>
              <w:highlight w:val="yellow"/>
              <w:rPrChange w:id="234" w:author="Geography" w:date="2015-08-27T20:04:00Z">
                <w:rPr/>
              </w:rPrChange>
            </w:rPr>
            <w:delText>FG1</w:delText>
          </w:r>
        </w:del>
      </w:ins>
      <w:del w:id="235" w:author="Geography" w:date="2015-08-27T20:04:00Z">
        <w:r w:rsidR="007960EB" w:rsidRPr="002C74C2" w:rsidDel="002C74C2">
          <w:rPr>
            <w:highlight w:val="yellow"/>
            <w:rPrChange w:id="236" w:author="Geography" w:date="2015-08-27T20:04:00Z">
              <w:rPr/>
            </w:rPrChange>
          </w:rPr>
          <w:delText>) (0.9</w:delText>
        </w:r>
      </w:del>
      <w:ins w:id="237" w:author="Trent Biggs" w:date="2015-08-24T18:04:00Z">
        <w:del w:id="238" w:author="Geography" w:date="2015-08-27T20:04:00Z">
          <w:r w:rsidR="00DC42FB" w:rsidRPr="002C74C2" w:rsidDel="002C74C2">
            <w:rPr>
              <w:highlight w:val="yellow"/>
              <w:rPrChange w:id="239" w:author="Geography" w:date="2015-08-27T20:04:00Z">
                <w:rPr/>
              </w:rPrChange>
            </w:rPr>
            <w:delText xml:space="preserve">0 </w:delText>
          </w:r>
        </w:del>
      </w:ins>
      <w:del w:id="240" w:author="Geography" w:date="2015-08-27T20:04:00Z">
        <w:r w:rsidR="007960EB" w:rsidRPr="002C74C2" w:rsidDel="002C74C2">
          <w:rPr>
            <w:highlight w:val="yellow"/>
            <w:rPrChange w:id="241" w:author="Geography" w:date="2015-08-27T20:04:00Z">
              <w:rPr/>
            </w:rPrChange>
          </w:rPr>
          <w:delText>km</w:delText>
        </w:r>
        <w:r w:rsidR="007960EB" w:rsidRPr="002C74C2" w:rsidDel="002C74C2">
          <w:rPr>
            <w:highlight w:val="yellow"/>
            <w:vertAlign w:val="superscript"/>
            <w:rPrChange w:id="242" w:author="Geography" w:date="2015-08-27T20:04:00Z">
              <w:rPr>
                <w:vertAlign w:val="superscript"/>
              </w:rPr>
            </w:rPrChange>
          </w:rPr>
          <w:delText>2</w:delText>
        </w:r>
        <w:r w:rsidR="007960EB" w:rsidRPr="002C74C2" w:rsidDel="002C74C2">
          <w:rPr>
            <w:highlight w:val="yellow"/>
            <w:rPrChange w:id="243" w:author="Geography" w:date="2015-08-27T20:04:00Z">
              <w:rPr/>
            </w:rPrChange>
          </w:rPr>
          <w:delText>)</w:delText>
        </w:r>
        <w:r w:rsidR="000C26A7" w:rsidRPr="002C74C2" w:rsidDel="002C74C2">
          <w:rPr>
            <w:highlight w:val="yellow"/>
            <w:rPrChange w:id="244" w:author="Geography" w:date="2015-08-27T20:04:00Z">
              <w:rPr/>
            </w:rPrChange>
          </w:rPr>
          <w:delText xml:space="preserve">, and 2) a lower subwatershed </w:delText>
        </w:r>
        <w:r w:rsidR="007960EB" w:rsidRPr="002C74C2" w:rsidDel="002C74C2">
          <w:rPr>
            <w:highlight w:val="yellow"/>
            <w:rPrChange w:id="245" w:author="Geography" w:date="2015-08-27T20:04:00Z">
              <w:rPr/>
            </w:rPrChange>
          </w:rPr>
          <w:delText>with</w:delText>
        </w:r>
        <w:r w:rsidR="000C26A7" w:rsidRPr="002C74C2" w:rsidDel="002C74C2">
          <w:rPr>
            <w:highlight w:val="yellow"/>
            <w:rPrChange w:id="246" w:author="Geography" w:date="2015-08-27T20:04:00Z">
              <w:rPr/>
            </w:rPrChange>
          </w:rPr>
          <w:delText xml:space="preserve"> similarly steep forested topography and relatively small flat areas that are urbanized or densely settled (LOWER</w:delText>
        </w:r>
      </w:del>
      <w:ins w:id="247" w:author="Trent Biggs" w:date="2015-08-24T18:10:00Z">
        <w:del w:id="248" w:author="Geography" w:date="2015-08-27T20:04:00Z">
          <w:r w:rsidR="00003FD4" w:rsidRPr="002C74C2" w:rsidDel="002C74C2">
            <w:rPr>
              <w:highlight w:val="yellow"/>
              <w:rPrChange w:id="249" w:author="Geography" w:date="2015-08-27T20:04:00Z">
                <w:rPr/>
              </w:rPrChange>
            </w:rPr>
            <w:delText>,</w:delText>
          </w:r>
        </w:del>
      </w:ins>
      <w:ins w:id="250" w:author="Trent Biggs" w:date="2015-08-24T18:07:00Z">
        <w:del w:id="251" w:author="Geography" w:date="2015-08-27T20:04:00Z">
          <w:r w:rsidR="00DC42FB" w:rsidRPr="002C74C2" w:rsidDel="002C74C2">
            <w:rPr>
              <w:highlight w:val="yellow"/>
              <w:rPrChange w:id="252" w:author="Geography" w:date="2015-08-27T20:04:00Z">
                <w:rPr/>
              </w:rPrChange>
            </w:rPr>
            <w:delText xml:space="preserve"> draining to </w:delText>
          </w:r>
        </w:del>
      </w:ins>
      <w:ins w:id="253" w:author="Trent Biggs" w:date="2015-08-24T18:08:00Z">
        <w:del w:id="254" w:author="Geography" w:date="2015-08-27T20:01:00Z">
          <w:r w:rsidR="00003FD4" w:rsidRPr="002C74C2" w:rsidDel="00903063">
            <w:rPr>
              <w:highlight w:val="yellow"/>
              <w:rPrChange w:id="255" w:author="Geography" w:date="2015-08-27T20:04:00Z">
                <w:rPr/>
              </w:rPrChange>
            </w:rPr>
            <w:delText xml:space="preserve">sampling </w:delText>
          </w:r>
        </w:del>
        <w:del w:id="256" w:author="Geography" w:date="2015-08-27T20:04:00Z">
          <w:r w:rsidR="00003FD4" w:rsidRPr="002C74C2" w:rsidDel="002C74C2">
            <w:rPr>
              <w:highlight w:val="yellow"/>
              <w:rPrChange w:id="257" w:author="Geography" w:date="2015-08-27T20:04:00Z">
                <w:rPr/>
              </w:rPrChange>
            </w:rPr>
            <w:delText xml:space="preserve">point </w:delText>
          </w:r>
        </w:del>
      </w:ins>
      <w:ins w:id="258" w:author="Trent Biggs" w:date="2015-08-24T18:07:00Z">
        <w:del w:id="259" w:author="Geography" w:date="2015-08-27T20:04:00Z">
          <w:r w:rsidR="00DC42FB" w:rsidRPr="002C74C2" w:rsidDel="002C74C2">
            <w:rPr>
              <w:highlight w:val="yellow"/>
              <w:rPrChange w:id="260" w:author="Geography" w:date="2015-08-27T20:04:00Z">
                <w:rPr/>
              </w:rPrChange>
            </w:rPr>
            <w:delText>FG3</w:delText>
          </w:r>
        </w:del>
      </w:ins>
      <w:del w:id="261" w:author="Geography" w:date="2015-08-27T20:04:00Z">
        <w:r w:rsidR="007960EB" w:rsidRPr="002C74C2" w:rsidDel="002C74C2">
          <w:rPr>
            <w:highlight w:val="yellow"/>
            <w:rPrChange w:id="262" w:author="Geography" w:date="2015-08-27T20:04:00Z">
              <w:rPr/>
            </w:rPrChange>
          </w:rPr>
          <w:delText>) (</w:delText>
        </w:r>
        <w:r w:rsidR="000C26A7" w:rsidRPr="002C74C2" w:rsidDel="002C74C2">
          <w:rPr>
            <w:highlight w:val="yellow"/>
            <w:rPrChange w:id="263" w:author="Geography" w:date="2015-08-27T20:04:00Z">
              <w:rPr/>
            </w:rPrChange>
          </w:rPr>
          <w:delText xml:space="preserve">0.88 </w:delText>
        </w:r>
        <w:r w:rsidR="007960EB" w:rsidRPr="002C74C2" w:rsidDel="002C74C2">
          <w:rPr>
            <w:highlight w:val="yellow"/>
            <w:rPrChange w:id="264" w:author="Geography" w:date="2015-08-27T20:04:00Z">
              <w:rPr/>
            </w:rPrChange>
          </w:rPr>
          <w:delText>km</w:delText>
        </w:r>
        <w:r w:rsidR="007960EB" w:rsidRPr="002C74C2" w:rsidDel="002C74C2">
          <w:rPr>
            <w:highlight w:val="yellow"/>
            <w:vertAlign w:val="superscript"/>
            <w:rPrChange w:id="265" w:author="Geography" w:date="2015-08-27T20:04:00Z">
              <w:rPr>
                <w:vertAlign w:val="superscript"/>
              </w:rPr>
            </w:rPrChange>
          </w:rPr>
          <w:delText>2</w:delText>
        </w:r>
        <w:r w:rsidR="007960EB" w:rsidRPr="002C74C2" w:rsidDel="002C74C2">
          <w:rPr>
            <w:highlight w:val="yellow"/>
            <w:rPrChange w:id="266" w:author="Geography" w:date="2015-08-27T20:04:00Z">
              <w:rPr/>
            </w:rPrChange>
          </w:rPr>
          <w:delText xml:space="preserve">) </w:delText>
        </w:r>
        <w:commentRangeEnd w:id="218"/>
        <w:r w:rsidR="00903063" w:rsidRPr="002C74C2" w:rsidDel="002C74C2">
          <w:rPr>
            <w:rStyle w:val="CommentReference"/>
            <w:highlight w:val="yellow"/>
            <w:rPrChange w:id="267" w:author="Geography" w:date="2015-08-27T20:04:00Z">
              <w:rPr>
                <w:rStyle w:val="CommentReference"/>
              </w:rPr>
            </w:rPrChange>
          </w:rPr>
          <w:commentReference w:id="218"/>
        </w:r>
        <w:r w:rsidR="007960EB" w:rsidRPr="002C74C2" w:rsidDel="002C74C2">
          <w:rPr>
            <w:highlight w:val="yellow"/>
            <w:rPrChange w:id="268" w:author="Geography" w:date="2015-08-27T20:04:00Z">
              <w:rPr/>
            </w:rPrChange>
          </w:rPr>
          <w:delText>(</w:delText>
        </w:r>
        <w:r w:rsidR="000C26A7" w:rsidRPr="002C74C2" w:rsidDel="002C74C2">
          <w:rPr>
            <w:highlight w:val="yellow"/>
            <w:rPrChange w:id="269" w:author="Geography" w:date="2015-08-27T20:04:00Z">
              <w:rPr/>
            </w:rPrChange>
          </w:rPr>
          <w:delText xml:space="preserve">Figure 1). </w:delText>
        </w:r>
      </w:del>
      <w:ins w:id="270" w:author="Trent Biggs" w:date="2015-08-24T18:10:00Z">
        <w:del w:id="271" w:author="Geography" w:date="2015-08-27T20:04:00Z">
          <w:r w:rsidR="00003FD4" w:rsidRPr="002C74C2" w:rsidDel="002C74C2">
            <w:rPr>
              <w:highlight w:val="yellow"/>
              <w:rPrChange w:id="272" w:author="Geography" w:date="2015-08-27T20:04:00Z">
                <w:rPr/>
              </w:rPrChange>
            </w:rPr>
            <w:delText xml:space="preserve"> </w:delText>
          </w:r>
        </w:del>
      </w:ins>
      <w:commentRangeStart w:id="273"/>
      <w:ins w:id="274" w:author="Trent Biggs" w:date="2015-08-24T18:09:00Z">
        <w:del w:id="275" w:author="Geography" w:date="2015-08-27T20:04:00Z">
          <w:r w:rsidR="00003FD4" w:rsidRPr="002C74C2" w:rsidDel="002C74C2">
            <w:rPr>
              <w:highlight w:val="yellow"/>
              <w:rPrChange w:id="276" w:author="Geography" w:date="2015-08-27T20:04:00Z">
                <w:rPr/>
              </w:rPrChange>
            </w:rPr>
            <w:delText xml:space="preserve">A small area </w:delText>
          </w:r>
        </w:del>
      </w:ins>
      <w:ins w:id="277" w:author="Trent Biggs" w:date="2015-08-24T18:10:00Z">
        <w:del w:id="278" w:author="Geography" w:date="2015-08-27T20:04:00Z">
          <w:r w:rsidR="00003FD4" w:rsidRPr="002C74C2" w:rsidDel="002C74C2">
            <w:rPr>
              <w:highlight w:val="yellow"/>
              <w:rPrChange w:id="279" w:author="Geography" w:date="2015-08-27T20:04:00Z">
                <w:rPr/>
              </w:rPrChange>
            </w:rPr>
            <w:delText>(0.</w:delText>
          </w:r>
          <w:r w:rsidR="00E756D7" w:rsidRPr="002C74C2" w:rsidDel="002C74C2">
            <w:rPr>
              <w:highlight w:val="yellow"/>
              <w:rPrChange w:id="280" w:author="Geography" w:date="2015-08-27T20:04:00Z">
                <w:rPr/>
              </w:rPrChange>
            </w:rPr>
            <w:delText>08</w:delText>
          </w:r>
          <w:r w:rsidR="00003FD4" w:rsidRPr="002C74C2" w:rsidDel="002C74C2">
            <w:rPr>
              <w:highlight w:val="yellow"/>
              <w:rPrChange w:id="281" w:author="Geography" w:date="2015-08-27T20:04:00Z">
                <w:rPr/>
              </w:rPrChange>
            </w:rPr>
            <w:delText xml:space="preserve"> km</w:delText>
          </w:r>
          <w:r w:rsidR="00003FD4" w:rsidRPr="002C74C2" w:rsidDel="002C74C2">
            <w:rPr>
              <w:highlight w:val="yellow"/>
              <w:vertAlign w:val="superscript"/>
              <w:rPrChange w:id="282" w:author="Geography" w:date="2015-08-27T20:04:00Z">
                <w:rPr>
                  <w:vertAlign w:val="superscript"/>
                </w:rPr>
              </w:rPrChange>
            </w:rPr>
            <w:delText>2</w:delText>
          </w:r>
          <w:r w:rsidR="00003FD4" w:rsidRPr="002C74C2" w:rsidDel="002C74C2">
            <w:rPr>
              <w:highlight w:val="yellow"/>
              <w:rPrChange w:id="283" w:author="Geography" w:date="2015-08-27T20:04:00Z">
                <w:rPr/>
              </w:rPrChange>
            </w:rPr>
            <w:delText xml:space="preserve">) </w:delText>
          </w:r>
        </w:del>
      </w:ins>
      <w:ins w:id="284" w:author="Trent Biggs" w:date="2015-08-24T18:09:00Z">
        <w:del w:id="285" w:author="Geography" w:date="2015-08-27T20:04:00Z">
          <w:r w:rsidR="00003FD4" w:rsidRPr="002C74C2" w:rsidDel="002C74C2">
            <w:rPr>
              <w:highlight w:val="yellow"/>
              <w:rPrChange w:id="286" w:author="Geography" w:date="2015-08-27T20:04:00Z">
                <w:rPr/>
              </w:rPrChange>
            </w:rPr>
            <w:delText>drains to the stream downstream of FG3</w:delText>
          </w:r>
        </w:del>
      </w:ins>
      <w:commentRangeEnd w:id="273"/>
      <w:del w:id="287" w:author="Geography" w:date="2015-08-27T20:04:00Z">
        <w:r w:rsidR="004C2450" w:rsidRPr="002C74C2" w:rsidDel="002C74C2">
          <w:rPr>
            <w:rStyle w:val="CommentReference"/>
            <w:highlight w:val="yellow"/>
            <w:rPrChange w:id="288" w:author="Geography" w:date="2015-08-27T20:04:00Z">
              <w:rPr>
                <w:rStyle w:val="CommentReference"/>
              </w:rPr>
            </w:rPrChange>
          </w:rPr>
          <w:commentReference w:id="273"/>
        </w:r>
      </w:del>
      <w:ins w:id="289" w:author="Trent Biggs" w:date="2015-08-24T18:09:00Z">
        <w:del w:id="290" w:author="Geography" w:date="2015-08-27T20:04:00Z">
          <w:r w:rsidR="00003FD4" w:rsidRPr="002C74C2" w:rsidDel="002C74C2">
            <w:rPr>
              <w:highlight w:val="yellow"/>
              <w:rPrChange w:id="291" w:author="Geography" w:date="2015-08-27T20:04:00Z">
                <w:rPr/>
              </w:rPrChange>
            </w:rPr>
            <w:delText xml:space="preserve">.  </w:delText>
          </w:r>
        </w:del>
      </w:ins>
      <w:del w:id="292" w:author="Geography" w:date="2015-08-27T20:04:00Z">
        <w:r w:rsidR="000C26A7" w:rsidRPr="002C74C2" w:rsidDel="002C74C2">
          <w:rPr>
            <w:highlight w:val="yellow"/>
            <w:rPrChange w:id="293" w:author="Geography" w:date="2015-08-27T20:04:00Z">
              <w:rPr/>
            </w:rPrChange>
          </w:rPr>
          <w:delText>This settlement pattern is typical in the South Pacific and other volcanic islands, where their small size and steep topography constrain development to areas near the coast</w:delText>
        </w:r>
        <w:r w:rsidR="005A53E2" w:rsidRPr="002C74C2" w:rsidDel="002C74C2">
          <w:rPr>
            <w:highlight w:val="yellow"/>
            <w:rPrChange w:id="294" w:author="Geography" w:date="2015-08-27T20:04:00Z">
              <w:rPr/>
            </w:rPrChange>
          </w:rPr>
          <w:delText xml:space="preserve"> </w:delText>
        </w:r>
        <w:r w:rsidR="005A53E2" w:rsidRPr="002C74C2" w:rsidDel="002C74C2">
          <w:rPr>
            <w:highlight w:val="yellow"/>
            <w:rPrChange w:id="295" w:author="Geography" w:date="2015-08-27T20:04:00Z">
              <w:rPr/>
            </w:rPrChange>
          </w:rPr>
          <w:fldChar w:fldCharType="begin" w:fldLock="1"/>
        </w:r>
        <w:r w:rsidR="001C41C3" w:rsidRPr="002C74C2" w:rsidDel="002C74C2">
          <w:rPr>
            <w:highlight w:val="yellow"/>
            <w:rPrChange w:id="296" w:author="Geography" w:date="2015-08-27T20:04:00Z">
              <w:rPr/>
            </w:rPrChange>
          </w:rPr>
          <w:delInstrText>ADDIN CSL_CITATION { "citationItems" : [ { "id" : "ITEM-1", "itemData" : { "DOI" : "10.1016/j.ocecoaman.2014.03.018", "ISSN" : "09645691", "abstract" : "Increased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\u00a9 2014 Elsevier Ltd.", "author" : [ { "dropping-particle" : "", "family" : "B\u00e9gin", "given" : "Chantale", "non-dropping-particle" : "", "parse-names" : false, "suffix" : "" }, { "dropping-particle" : "", "family" : "Brooks", "given" : "Gregg", "non-dropping-particle" : "", "parse-names" : false, "suffix" : "" }, { "dropping-particle" : "", "family" : "Larson", "given" : "Rebekka a.", "non-dropping-particle" : "", "parse-names" : false, "suffix" : "" }, { "dropping-particle" : "", "family" : "Dragi\u0107evi\u0107", "given" : "Suzana", "non-dropping-particle" : "", "parse-names" : false, "suffix" : "" }, { "dropping-particle" : "", "family" : "Ramos Scharr\u00f3n", "given" : "Carlos E.", "non-dropping-particle" : "", "parse-names" : false, "suffix" : "" }, { "dropping-particle" : "", "family" : "Cot\u00e9", "given" : "Isabelle M.", "non-dropping-particle" : "", "parse-names" : false, "suffix" : "" } ], "container-title" : "Ocean and Coastal Management", "id" : "ITEM-1", "issued" : { "date-parts" : [ [ "2014" ] ] }, "page" : "35-45", "title" : "Increased sediment loads over coral reefs in Saint Lucia in relation to land use change in contributing watersheds", "type" : "article-journal", "volume" : "95" }, "uris" : [ "http://www.mendeley.com/documents/?uuid=c5b69147-e490-4947-bb77-a177dc8b4b9d" ] } ], "mendeley" : { "formattedCitation" : "(B\u00e9gin et al., 2014)", "plainTextFormattedCitation" : "(B\u00e9gin et al., 2014)", "previouslyFormattedCitation" : "(B\u00e9gin et al., 2014)" }, "properties" : { "noteIndex" : 0 }, "schema" : "https://github.com/citation-style-language/schema/raw/master/csl-citation.json" }</w:delInstrText>
        </w:r>
        <w:r w:rsidR="005A53E2" w:rsidRPr="002C74C2" w:rsidDel="002C74C2">
          <w:rPr>
            <w:highlight w:val="yellow"/>
            <w:rPrChange w:id="297" w:author="Geography" w:date="2015-08-27T20:04:00Z">
              <w:rPr/>
            </w:rPrChange>
          </w:rPr>
          <w:fldChar w:fldCharType="separate"/>
        </w:r>
        <w:r w:rsidR="005A53E2" w:rsidRPr="002C74C2" w:rsidDel="002C74C2">
          <w:rPr>
            <w:noProof/>
            <w:highlight w:val="yellow"/>
            <w:rPrChange w:id="298" w:author="Geography" w:date="2015-08-27T20:04:00Z">
              <w:rPr>
                <w:noProof/>
              </w:rPr>
            </w:rPrChange>
          </w:rPr>
          <w:delText>(Bégin et al., 2014)</w:delText>
        </w:r>
        <w:r w:rsidR="005A53E2" w:rsidRPr="002C74C2" w:rsidDel="002C74C2">
          <w:rPr>
            <w:highlight w:val="yellow"/>
            <w:rPrChange w:id="299" w:author="Geography" w:date="2015-08-27T20:04:00Z">
              <w:rPr/>
            </w:rPrChange>
          </w:rPr>
          <w:fldChar w:fldCharType="end"/>
        </w:r>
        <w:r w:rsidR="000C26A7" w:rsidRPr="002C74C2" w:rsidDel="002C74C2">
          <w:rPr>
            <w:highlight w:val="yellow"/>
            <w:rPrChange w:id="300" w:author="Geography" w:date="2015-08-27T20:04:00Z">
              <w:rPr/>
            </w:rPrChange>
          </w:rPr>
          <w:delText xml:space="preserve">. The LOWER subwatershed also includes two unique anthropogenic features not found in "typical" watersheds in American Samoa: 1) an open aggregate quarry, upstream of </w:delText>
        </w:r>
      </w:del>
      <w:ins w:id="301" w:author="Trent Biggs" w:date="2015-08-24T18:09:00Z">
        <w:del w:id="302" w:author="Geography" w:date="2015-08-27T20:03:00Z">
          <w:r w:rsidR="00003FD4" w:rsidRPr="002C74C2" w:rsidDel="002C74C2">
            <w:rPr>
              <w:highlight w:val="yellow"/>
              <w:rPrChange w:id="303" w:author="Geography" w:date="2015-08-27T20:04:00Z">
                <w:rPr/>
              </w:rPrChange>
            </w:rPr>
            <w:delText xml:space="preserve">sampling </w:delText>
          </w:r>
        </w:del>
        <w:del w:id="304" w:author="Geography" w:date="2015-08-27T20:04:00Z">
          <w:r w:rsidR="00003FD4" w:rsidRPr="002C74C2" w:rsidDel="002C74C2">
            <w:rPr>
              <w:highlight w:val="yellow"/>
              <w:rPrChange w:id="305" w:author="Geography" w:date="2015-08-27T20:04:00Z">
                <w:rPr/>
              </w:rPrChange>
            </w:rPr>
            <w:delText xml:space="preserve">point </w:delText>
          </w:r>
        </w:del>
      </w:ins>
      <w:del w:id="306" w:author="Geography" w:date="2015-08-27T20:04:00Z">
        <w:r w:rsidR="000C26A7" w:rsidRPr="002C74C2" w:rsidDel="002C74C2">
          <w:rPr>
            <w:highlight w:val="yellow"/>
            <w:rPrChange w:id="307" w:author="Geography" w:date="2015-08-27T20:04:00Z">
              <w:rPr/>
            </w:rPrChange>
          </w:rPr>
          <w:delText>FG2</w:delText>
        </w:r>
      </w:del>
      <w:ins w:id="308" w:author="Trent Biggs" w:date="2015-08-24T18:09:00Z">
        <w:del w:id="309" w:author="Geography" w:date="2015-08-27T20:04:00Z">
          <w:r w:rsidR="00003FD4" w:rsidRPr="002C74C2" w:rsidDel="002C74C2">
            <w:rPr>
              <w:highlight w:val="yellow"/>
              <w:rPrChange w:id="310" w:author="Geography" w:date="2015-08-27T20:04:00Z">
                <w:rPr/>
              </w:rPrChange>
            </w:rPr>
            <w:delText xml:space="preserve"> </w:delText>
          </w:r>
        </w:del>
      </w:ins>
      <w:del w:id="311" w:author="Geography" w:date="2015-08-27T20:04:00Z">
        <w:r w:rsidR="000C26A7" w:rsidRPr="002C74C2" w:rsidDel="002C74C2">
          <w:rPr>
            <w:highlight w:val="yellow"/>
            <w:rPrChange w:id="312" w:author="Geography" w:date="2015-08-27T20:04:00Z">
              <w:rPr/>
            </w:rPrChange>
          </w:rPr>
          <w:delText xml:space="preserve"> in Figure 1, and 2) a large impervious area associated with a hospital, adjacent FG3 </w:delText>
        </w:r>
      </w:del>
      <w:ins w:id="313" w:author="Trent Biggs" w:date="2015-08-24T18:09:00Z">
        <w:del w:id="314" w:author="Geography" w:date="2015-08-27T20:04:00Z">
          <w:r w:rsidR="00003FD4" w:rsidRPr="002C74C2" w:rsidDel="002C74C2">
            <w:rPr>
              <w:highlight w:val="yellow"/>
              <w:rPrChange w:id="315" w:author="Geography" w:date="2015-08-27T20:04:00Z">
                <w:rPr/>
              </w:rPrChange>
            </w:rPr>
            <w:delText>(</w:delText>
          </w:r>
        </w:del>
      </w:ins>
      <w:del w:id="316" w:author="Geography" w:date="2015-08-27T20:04:00Z">
        <w:r w:rsidR="000C26A7" w:rsidRPr="002C74C2" w:rsidDel="002C74C2">
          <w:rPr>
            <w:highlight w:val="yellow"/>
            <w:rPrChange w:id="317" w:author="Geography" w:date="2015-08-27T20:04:00Z">
              <w:rPr/>
            </w:rPrChange>
          </w:rPr>
          <w:delText>in Figure 1</w:delText>
        </w:r>
      </w:del>
      <w:ins w:id="318" w:author="Trent Biggs" w:date="2015-08-24T18:09:00Z">
        <w:del w:id="319" w:author="Geography" w:date="2015-08-27T20:04:00Z">
          <w:r w:rsidR="00003FD4" w:rsidRPr="002C74C2" w:rsidDel="002C74C2">
            <w:rPr>
              <w:highlight w:val="yellow"/>
              <w:rPrChange w:id="320" w:author="Geography" w:date="2015-08-27T20:04:00Z">
                <w:rPr/>
              </w:rPrChange>
            </w:rPr>
            <w:delText>)</w:delText>
          </w:r>
        </w:del>
      </w:ins>
      <w:del w:id="321" w:author="Geography" w:date="2015-08-27T20:04:00Z">
        <w:r w:rsidR="000C26A7" w:rsidRPr="002C74C2" w:rsidDel="002C74C2">
          <w:rPr>
            <w:highlight w:val="yellow"/>
            <w:rPrChange w:id="322" w:author="Geography" w:date="2015-08-27T20:04:00Z">
              <w:rPr/>
            </w:rPrChange>
          </w:rPr>
          <w:delText xml:space="preserve">. To separate these key features, the LOWER subwatershed </w:delText>
        </w:r>
      </w:del>
      <w:ins w:id="323" w:author="Trent Biggs" w:date="2015-08-24T17:57:00Z">
        <w:del w:id="324" w:author="Geography" w:date="2015-08-27T20:04:00Z">
          <w:r w:rsidRPr="002C74C2" w:rsidDel="002C74C2">
            <w:rPr>
              <w:highlight w:val="yellow"/>
              <w:rPrChange w:id="325" w:author="Geography" w:date="2015-08-27T20:04:00Z">
                <w:rPr/>
              </w:rPrChange>
            </w:rPr>
            <w:delText>was</w:delText>
          </w:r>
        </w:del>
      </w:ins>
      <w:del w:id="326" w:author="Geography" w:date="2015-08-27T20:04:00Z">
        <w:r w:rsidR="000C26A7" w:rsidRPr="002C74C2" w:rsidDel="002C74C2">
          <w:rPr>
            <w:highlight w:val="yellow"/>
            <w:rPrChange w:id="327" w:author="Geography" w:date="2015-08-27T20:04:00Z">
              <w:rPr/>
            </w:rPrChange>
          </w:rPr>
          <w:delText>can be further divided into a LOWER_QUARRY subwatershed, draining areas between FG1 and FG2, and a LOWER_VILLAGE subwatershed, draining areas between FG2 and FG3.</w:delText>
        </w:r>
      </w:del>
    </w:p>
    <w:p w:rsidR="005A53E2" w:rsidRPr="002C74C2" w:rsidDel="002C74C2" w:rsidRDefault="005A53E2">
      <w:pPr>
        <w:rPr>
          <w:del w:id="328" w:author="Geography" w:date="2015-08-27T20:04:00Z"/>
          <w:highlight w:val="yellow"/>
          <w:rPrChange w:id="329" w:author="Geography" w:date="2015-08-27T20:04:00Z">
            <w:rPr>
              <w:del w:id="330" w:author="Geography" w:date="2015-08-27T20:04:00Z"/>
            </w:rPr>
          </w:rPrChange>
        </w:rPr>
      </w:pPr>
    </w:p>
    <w:p w:rsidR="00D758D4" w:rsidRPr="002C74C2" w:rsidDel="002C74C2" w:rsidRDefault="000C26A7">
      <w:pPr>
        <w:rPr>
          <w:del w:id="331" w:author="Geography" w:date="2015-08-27T20:04:00Z"/>
          <w:highlight w:val="yellow"/>
          <w:rPrChange w:id="332" w:author="Geography" w:date="2015-08-27T20:04:00Z">
            <w:rPr>
              <w:del w:id="333" w:author="Geography" w:date="2015-08-27T20:04:00Z"/>
            </w:rPr>
          </w:rPrChange>
        </w:rPr>
      </w:pPr>
      <w:del w:id="334" w:author="Geography" w:date="2015-08-27T20:04:00Z">
        <w:r w:rsidRPr="002C74C2" w:rsidDel="002C74C2">
          <w:rPr>
            <w:highlight w:val="yellow"/>
            <w:rPrChange w:id="335" w:author="Geography" w:date="2015-08-27T20:04:00Z">
              <w:rPr/>
            </w:rPrChange>
          </w:rPr>
          <w:delText>Insert Table 1 here</w:delText>
        </w:r>
      </w:del>
    </w:p>
    <w:p w:rsidR="005A53E2" w:rsidRPr="002C74C2" w:rsidDel="002C74C2" w:rsidRDefault="005A53E2">
      <w:pPr>
        <w:rPr>
          <w:del w:id="336" w:author="Geography" w:date="2015-08-27T20:04:00Z"/>
          <w:highlight w:val="yellow"/>
          <w:rPrChange w:id="337" w:author="Geography" w:date="2015-08-27T20:04:00Z">
            <w:rPr>
              <w:del w:id="338" w:author="Geography" w:date="2015-08-27T20:04:00Z"/>
            </w:rPr>
          </w:rPrChange>
        </w:rPr>
      </w:pPr>
    </w:p>
    <w:p w:rsidR="00D758D4" w:rsidDel="002C74C2" w:rsidRDefault="000C26A7">
      <w:pPr>
        <w:ind w:firstLine="0"/>
        <w:rPr>
          <w:del w:id="339" w:author="Geography" w:date="2015-08-27T20:04:00Z"/>
        </w:rPr>
      </w:pPr>
      <w:del w:id="340" w:author="Geography" w:date="2015-08-27T20:04:00Z">
        <w:r w:rsidRPr="002C74C2" w:rsidDel="002C74C2">
          <w:rPr>
            <w:highlight w:val="yellow"/>
            <w:rPrChange w:id="341" w:author="Geography" w:date="2015-08-27T20:04:00Z">
              <w:rPr/>
            </w:rPrChange>
          </w:rPr>
          <w:delText xml:space="preserve">Table 1. Land use categories in Faga'alu subwatersheds </w:delText>
        </w:r>
        <w:r w:rsidR="00252081" w:rsidRPr="002C74C2" w:rsidDel="002C74C2">
          <w:rPr>
            <w:highlight w:val="yellow"/>
            <w:rPrChange w:id="342" w:author="Geography" w:date="2015-08-27T20:04:00Z">
              <w:rPr/>
            </w:rPrChange>
          </w:rPr>
          <w:fldChar w:fldCharType="begin" w:fldLock="1"/>
        </w:r>
        <w:r w:rsidR="00252081" w:rsidRPr="002C74C2" w:rsidDel="002C74C2">
          <w:rPr>
            <w:highlight w:val="yellow"/>
            <w:rPrChange w:id="343" w:author="Geography" w:date="2015-08-27T20:04:00Z">
              <w:rPr/>
            </w:rPrChange>
          </w:rPr>
          <w:delInstrText>ADDIN CSL_CITATION { "citationItems" : [ { "id" : "ITEM-1", "itemData" : { "author" : [ { "dropping-particle" : "", "family" : "NOAA's Ocean Service", "given" : "", "non-dropping-particle" : "", "parse-names" : false, "suffix" : "" }, { "dropping-particle" : "", "family" : "Coastal Services Center", "given" : "", "non-dropping-particle" : "", "parse-names" : false, "suffix" : "" } ], "id" : "ITEM-1", "issued" : { "date-parts" : [ [ "2010" ] ] }, "title" : "2010 C-CAP Land Cover, Territory of American Samoa, Tutuila", "type" : "article" }, "uris" : [ "http://www.mendeley.com/documents/?uuid=19b6ea61-8113-44b5-a8b3-19d1c579fedb" ] } ], "mendeley" : { "formattedCitation" : "(NOAA\u2019s Ocean Service and Coastal Services Center, 2010)", "plainTextFormattedCitation" : "(NOAA\u2019s Ocean Service and Coastal Services Center, 2010)", "previouslyFormattedCitation" : "(NOAA\u2019s Ocean Service and Coastal Services Center, 2010)" }, "properties" : { "noteIndex" : 0 }, "schema" : "https://github.com/citation-style-language/schema/raw/master/csl-citation.json" }</w:delInstrText>
        </w:r>
        <w:r w:rsidR="00252081" w:rsidRPr="002C74C2" w:rsidDel="002C74C2">
          <w:rPr>
            <w:highlight w:val="yellow"/>
            <w:rPrChange w:id="344" w:author="Geography" w:date="2015-08-27T20:04:00Z">
              <w:rPr/>
            </w:rPrChange>
          </w:rPr>
          <w:fldChar w:fldCharType="separate"/>
        </w:r>
        <w:r w:rsidR="00252081" w:rsidRPr="002C74C2" w:rsidDel="002C74C2">
          <w:rPr>
            <w:noProof/>
            <w:highlight w:val="yellow"/>
            <w:rPrChange w:id="345" w:author="Geography" w:date="2015-08-27T20:04:00Z">
              <w:rPr>
                <w:noProof/>
              </w:rPr>
            </w:rPrChange>
          </w:rPr>
          <w:delText>(NOAA’s Ocean Service and Coastal Services Center, 2010)</w:delText>
        </w:r>
        <w:r w:rsidR="00252081" w:rsidRPr="002C74C2" w:rsidDel="002C74C2">
          <w:rPr>
            <w:highlight w:val="yellow"/>
            <w:rPrChange w:id="346" w:author="Geography" w:date="2015-08-27T20:04:00Z">
              <w:rPr/>
            </w:rPrChange>
          </w:rPr>
          <w:fldChar w:fldCharType="end"/>
        </w:r>
        <w:r w:rsidR="00252081" w:rsidRPr="002C74C2" w:rsidDel="002C74C2">
          <w:rPr>
            <w:highlight w:val="yellow"/>
            <w:rPrChange w:id="347" w:author="Geography" w:date="2015-08-27T20:04:00Z">
              <w:rPr/>
            </w:rPrChange>
          </w:rPr>
          <w:delText>.</w:delText>
        </w:r>
      </w:del>
    </w:p>
    <w:p w:rsidR="00D758D4" w:rsidRDefault="00D758D4"/>
    <w:p w:rsidR="00D758D4" w:rsidRDefault="000C26A7">
      <w:commentRangeStart w:id="348"/>
      <w:del w:id="349" w:author="Geography" w:date="2015-08-28T18:07:00Z">
        <w:r w:rsidDel="005916ED">
          <w:delText xml:space="preserve">A land cover map </w:delText>
        </w:r>
        <w:commentRangeEnd w:id="348"/>
        <w:r w:rsidR="002C74C2" w:rsidDel="005916ED">
          <w:rPr>
            <w:rStyle w:val="CommentReference"/>
          </w:rPr>
          <w:commentReference w:id="348"/>
        </w:r>
        <w:r w:rsidDel="005916ED">
          <w:delText xml:space="preserve">(2.5 m resolution) </w:delText>
        </w:r>
        <w:r w:rsidR="00252081" w:rsidDel="005916ED">
          <w:fldChar w:fldCharType="begin" w:fldLock="1"/>
        </w:r>
        <w:r w:rsidR="00252081" w:rsidDel="005916ED">
          <w:delInstrText>ADDIN CSL_CITATION { "citationItems" : [ { "id" : "ITEM-1", "itemData" : { "author" : [ { "dropping-particle" : "", "family" : "NOAA's Ocean Service", "given" : "", "non-dropping-particle" : "", "parse-names" : false, "suffix" : "" }, { "dropping-particle" : "", "family" : "Coastal Services Center", "given" : "", "non-dropping-particle" : "", "parse-names" : false, "suffix" : "" } ], "id" : "ITEM-1", "issued" : { "date-parts" : [ [ "2010" ] ] }, "title" : "2010 C-CAP Land Cover, Territory of American Samoa, Tutuila", "type" : "article" }, "uris" : [ "http://www.mendeley.com/documents/?uuid=19b6ea61-8113-44b5-a8b3-19d1c579fedb" ] } ], "mendeley" : { "formattedCitation" : "(NOAA\u2019s Ocean Service and Coastal Services Center, 2010)", "plainTextFormattedCitation" : "(NOAA\u2019s Ocean Service and Coastal Services Center, 2010)", "previouslyFormattedCitation" : "(NOAA\u2019s Ocean Service and Coastal Services Center, 2010)" }, "properties" : { "noteIndex" : 0 }, "schema" : "https://github.com/citation-style-language/schema/raw/master/csl-citation.json" }</w:delInstrText>
        </w:r>
        <w:r w:rsidR="00252081" w:rsidDel="005916ED">
          <w:fldChar w:fldCharType="separate"/>
        </w:r>
        <w:r w:rsidR="00252081" w:rsidRPr="00252081" w:rsidDel="005916ED">
          <w:rPr>
            <w:noProof/>
          </w:rPr>
          <w:delText>(NOAA’s Ocean Service and Coastal Services Center, 2010)</w:delText>
        </w:r>
        <w:r w:rsidR="00252081" w:rsidDel="005916ED">
          <w:fldChar w:fldCharType="end"/>
        </w:r>
        <w:r w:rsidR="00252081" w:rsidDel="005916ED">
          <w:delText xml:space="preserve"> </w:delText>
        </w:r>
        <w:r w:rsidDel="005916ED">
          <w:delText xml:space="preserve">classified </w:delText>
        </w:r>
      </w:del>
      <w:ins w:id="350" w:author="Geography" w:date="2015-08-28T18:08:00Z">
        <w:r w:rsidR="005916ED">
          <w:t>T</w:t>
        </w:r>
      </w:ins>
      <w:del w:id="351" w:author="Geography" w:date="2015-08-28T18:08:00Z">
        <w:r w:rsidDel="005916ED">
          <w:delText>t</w:delText>
        </w:r>
      </w:del>
      <w:r>
        <w:t xml:space="preserve">he predominant land cover in </w:t>
      </w:r>
      <w:commentRangeStart w:id="352"/>
      <w:r>
        <w:t xml:space="preserve">Faga'alu watershed </w:t>
      </w:r>
      <w:commentRangeEnd w:id="352"/>
      <w:r w:rsidR="002C74C2">
        <w:rPr>
          <w:rStyle w:val="CommentReference"/>
        </w:rPr>
        <w:commentReference w:id="352"/>
      </w:r>
      <w:ins w:id="353" w:author="Geography" w:date="2015-08-28T18:08:00Z">
        <w:r w:rsidR="005916ED">
          <w:t>i</w:t>
        </w:r>
      </w:ins>
      <w:del w:id="354" w:author="Geography" w:date="2015-08-28T18:08:00Z">
        <w:r w:rsidDel="005916ED">
          <w:delText>a</w:delText>
        </w:r>
      </w:del>
      <w:r>
        <w:t>s undisturbed</w:t>
      </w:r>
      <w:ins w:id="355" w:author="Geography" w:date="2015-08-28T18:09:00Z">
        <w:r w:rsidR="005916ED">
          <w:t xml:space="preserve"> vegetation</w:t>
        </w:r>
      </w:ins>
      <w:r>
        <w:t xml:space="preserve"> (93.2%), including forest (84.5%) and scrub/shrub (8.6%) on the steep hillsides</w:t>
      </w:r>
      <w:r w:rsidR="00252081">
        <w:t xml:space="preserve"> </w:t>
      </w:r>
      <w:r>
        <w:t xml:space="preserve">(Table 1), </w:t>
      </w:r>
      <w:ins w:id="356" w:author="Geography" w:date="2015-08-28T18:08:00Z">
        <w:r w:rsidR="005916ED">
          <w:t>based on a</w:t>
        </w:r>
      </w:ins>
      <w:commentRangeStart w:id="357"/>
      <w:ins w:id="358" w:author="Geography" w:date="2015-08-28T18:07:00Z">
        <w:r w:rsidR="005916ED">
          <w:t xml:space="preserve"> land cover map</w:t>
        </w:r>
      </w:ins>
      <w:commentRangeEnd w:id="357"/>
      <w:ins w:id="359" w:author="Geography" w:date="2015-08-28T18:09:00Z">
        <w:r w:rsidR="005916ED">
          <w:t xml:space="preserve"> </w:t>
        </w:r>
      </w:ins>
      <w:ins w:id="360" w:author="Geography" w:date="2015-08-28T18:07:00Z">
        <w:r w:rsidR="005916ED">
          <w:rPr>
            <w:rStyle w:val="CommentReference"/>
          </w:rPr>
          <w:commentReference w:id="357"/>
        </w:r>
        <w:r w:rsidR="005916ED">
          <w:t xml:space="preserve">from </w:t>
        </w:r>
        <w:r w:rsidR="005916ED">
          <w:fldChar w:fldCharType="begin" w:fldLock="1"/>
        </w:r>
        <w:r w:rsidR="005916ED">
          <w:instrText>ADDIN CSL_CITATION { "citationItems" : [ { "id" : "ITEM-1", "itemData" : { "author" : [ { "dropping-particle" : "", "family" : "NOAA's Ocean Service", "given" : "", "non-dropping-particle" : "", "parse-names" : false, "suffix" : "" }, { "dropping-particle" : "", "family" : "Coastal Services Center", "given" : "", "non-dropping-particle" : "", "parse-names" : false, "suffix" : "" } ], "id" : "ITEM-1", "issued" : { "date-parts" : [ [ "2010" ] ] }, "title" : "2010 C-CAP Land Cover, Territory of American Samoa, Tutuila", "type" : "article" }, "uris" : [ "http://www.mendeley.com/documents/?uuid=19b6ea61-8113-44b5-a8b3-19d1c579fedb" ] } ], "mendeley" : { "formattedCitation" : "(NOAA\u2019s Ocean Service and Coastal Services Center, 2010)", "plainTextFormattedCitation" : "(NOAA\u2019s Ocean Service and Coastal Services Center, 2010)", "previouslyFormattedCitation" : "(NOAA\u2019s Ocean Service and Coastal Services Center, 2010)" }, "properties" : { "noteIndex" : 0 }, "schema" : "https://github.com/citation-style-language/schema/raw/master/csl-citation.json" }</w:instrText>
        </w:r>
        <w:r w:rsidR="005916ED">
          <w:fldChar w:fldCharType="separate"/>
        </w:r>
        <w:r w:rsidR="005916ED" w:rsidRPr="00252081">
          <w:rPr>
            <w:noProof/>
          </w:rPr>
          <w:t>NOAA’s Ocean Servi</w:t>
        </w:r>
        <w:r w:rsidR="005916ED">
          <w:rPr>
            <w:noProof/>
          </w:rPr>
          <w:t>ce and Coastal Services Center (</w:t>
        </w:r>
        <w:r w:rsidR="005916ED" w:rsidRPr="00252081">
          <w:rPr>
            <w:noProof/>
          </w:rPr>
          <w:t>2010)</w:t>
        </w:r>
        <w:r w:rsidR="005916ED">
          <w:fldChar w:fldCharType="end"/>
        </w:r>
      </w:ins>
      <w:ins w:id="361" w:author="Geography" w:date="2015-08-28T18:08:00Z">
        <w:r w:rsidR="005916ED">
          <w:t>.</w:t>
        </w:r>
      </w:ins>
      <w:ins w:id="362" w:author="Geography" w:date="2015-08-28T18:07:00Z">
        <w:r w:rsidR="005916ED">
          <w:t xml:space="preserve"> </w:t>
        </w:r>
      </w:ins>
      <w:del w:id="363" w:author="Geography" w:date="2015-08-28T18:08:00Z">
        <w:r w:rsidDel="005916ED">
          <w:delText>where natural landslid</w:delText>
        </w:r>
      </w:del>
      <w:ins w:id="364" w:author="Trent Biggs" w:date="2015-08-24T18:12:00Z">
        <w:del w:id="365" w:author="Geography" w:date="2015-08-28T18:08:00Z">
          <w:r w:rsidR="000B7E65" w:rsidDel="005916ED">
            <w:delText>es</w:delText>
          </w:r>
        </w:del>
      </w:ins>
      <w:del w:id="366" w:author="Geography" w:date="2015-08-28T18:08:00Z">
        <w:r w:rsidDel="005916ED">
          <w:delText>ing can contribute large amounts of sediment during storm events</w:delText>
        </w:r>
        <w:r w:rsidR="00252081" w:rsidDel="005916ED">
          <w:delText xml:space="preserve"> </w:delText>
        </w:r>
        <w:r w:rsidR="00252081" w:rsidDel="005916ED">
          <w:fldChar w:fldCharType="begin" w:fldLock="1"/>
        </w:r>
        <w:r w:rsidR="00E5494F" w:rsidDel="005916ED">
          <w:delInstrText>ADDIN CSL_CITATION { "citationItems" : [ { "id" : "ITEM-1", "itemData" : { "author" : [ { "dropping-particle" : "", "family" : "Buchanan-Banks", "given" : "Jane", "non-dropping-particle" : "", "parse-names" : false, "suffix" : "" } ], "id" : "ITEM-1", "issued" : { "date-parts" : [ [ "1979" ] ] }, "publisher" : "U.S. Geological Survey", "title" : "The October 28, 1979 Landslidng on Tutuila. Open File Report 81-81", "type" : "report" }, "uris" : [ "http://www.mendeley.com/documents/?uuid=bbdbe252-c9d2-4924-9f63-3e0e82648fcd" ] }, { "id" : "ITEM-2", "itemData" : { "ISBN" : "0169-555X", "author" : [ { "dropping-particle" : "", "family" : "Calhoun", "given" : "R Scott", "non-dropping-particle" : "", "parse-names" : false, "suffix" : "" }, { "dropping-particle" : "", "family" : "Fletcher", "given" : "C H", "non-dropping-particle" : "", "parse-names" : false, "suffix" : "" } ], "container-title" : "Geomorphology", "id" : "ITEM-2",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"mendeley" : { "formattedCitation" : "(Buchanan-Banks, 1979; Calhoun and Fletcher, 1999)", "plainTextFormattedCitation" : "(Buchanan-Banks, 1979; Calhoun and Fletcher, 1999)", "previouslyFormattedCitation" : "(Buchanan-Banks, 1979; Calhoun and Fletcher, 1999)" }, "properties" : { "noteIndex" : 0 }, "schema" : "https://github.com/citation-style-language/schema/raw/master/csl-citation.json" }</w:delInstrText>
        </w:r>
        <w:r w:rsidR="00252081" w:rsidDel="005916ED">
          <w:fldChar w:fldCharType="separate"/>
        </w:r>
        <w:r w:rsidR="00252081" w:rsidRPr="00252081" w:rsidDel="005916ED">
          <w:rPr>
            <w:noProof/>
          </w:rPr>
          <w:delText>(Buchanan-Banks, 1979; Calhoun and Fletcher, 1999)</w:delText>
        </w:r>
        <w:r w:rsidR="00252081" w:rsidDel="005916ED">
          <w:fldChar w:fldCharType="end"/>
        </w:r>
        <w:r w:rsidDel="005916ED">
          <w:delText xml:space="preserve">. </w:delText>
        </w:r>
      </w:del>
      <w:ins w:id="367" w:author="Geography" w:date="2015-08-27T20:06:00Z">
        <w:r w:rsidR="002C74C2">
          <w:t xml:space="preserve">The upper watershed is </w:t>
        </w:r>
      </w:ins>
      <w:ins w:id="368" w:author="Geography" w:date="2015-08-27T20:10:00Z">
        <w:r w:rsidR="002C74C2">
          <w:t xml:space="preserve">dominated by </w:t>
        </w:r>
      </w:ins>
      <w:ins w:id="369" w:author="Geography" w:date="2015-08-27T20:06:00Z">
        <w:r w:rsidR="002C74C2">
          <w:t xml:space="preserve">undisturbed </w:t>
        </w:r>
      </w:ins>
      <w:ins w:id="370" w:author="Geography" w:date="2015-08-27T20:09:00Z">
        <w:r w:rsidR="002C74C2">
          <w:t>rain</w:t>
        </w:r>
      </w:ins>
      <w:ins w:id="371" w:author="Geography" w:date="2015-08-27T20:06:00Z">
        <w:r w:rsidR="002C74C2">
          <w:t>forest on steep hillslopes.</w:t>
        </w:r>
      </w:ins>
      <w:ins w:id="372" w:author="Geography" w:date="2015-08-27T20:07:00Z">
        <w:r w:rsidR="002C74C2" w:rsidRPr="002C74C2">
          <w:rPr>
            <w:highlight w:val="yellow"/>
          </w:rPr>
          <w:t xml:space="preserve"> </w:t>
        </w:r>
      </w:ins>
      <w:ins w:id="373" w:author="Geography" w:date="2015-08-27T20:08:00Z">
        <w:r w:rsidR="002C74C2">
          <w:rPr>
            <w:highlight w:val="yellow"/>
          </w:rPr>
          <w:t xml:space="preserve"> The </w:t>
        </w:r>
      </w:ins>
      <w:ins w:id="374" w:author="Geography" w:date="2015-08-27T20:07:00Z">
        <w:r w:rsidR="002C74C2">
          <w:rPr>
            <w:highlight w:val="yellow"/>
          </w:rPr>
          <w:t xml:space="preserve">lower subwatershed has </w:t>
        </w:r>
      </w:ins>
      <w:ins w:id="375" w:author="Geography" w:date="2015-08-28T18:10:00Z">
        <w:r w:rsidR="005916ED">
          <w:rPr>
            <w:highlight w:val="yellow"/>
          </w:rPr>
          <w:t xml:space="preserve">steep vegetated hillslopes and a </w:t>
        </w:r>
      </w:ins>
      <w:ins w:id="376" w:author="Geography" w:date="2015-08-27T20:07:00Z">
        <w:r w:rsidR="005916ED">
          <w:rPr>
            <w:highlight w:val="yellow"/>
          </w:rPr>
          <w:t>relatively small flat area</w:t>
        </w:r>
        <w:r w:rsidR="002C74C2" w:rsidRPr="00590DE6">
          <w:rPr>
            <w:highlight w:val="yellow"/>
          </w:rPr>
          <w:t xml:space="preserve"> </w:t>
        </w:r>
      </w:ins>
      <w:ins w:id="377" w:author="Geography" w:date="2015-08-28T18:10:00Z">
        <w:r w:rsidR="005916ED">
          <w:rPr>
            <w:highlight w:val="yellow"/>
          </w:rPr>
          <w:t xml:space="preserve">in the valley bottom </w:t>
        </w:r>
      </w:ins>
      <w:ins w:id="378" w:author="Geography" w:date="2015-08-27T20:07:00Z">
        <w:r w:rsidR="005916ED">
          <w:rPr>
            <w:highlight w:val="yellow"/>
          </w:rPr>
          <w:t>that is urbanized</w:t>
        </w:r>
      </w:ins>
      <w:ins w:id="379" w:author="Geography" w:date="2015-08-27T20:08:00Z">
        <w:r w:rsidR="005916ED">
          <w:t xml:space="preserve">.  </w:t>
        </w:r>
        <w:r w:rsidR="002C74C2" w:rsidRPr="00590DE6">
          <w:rPr>
            <w:highlight w:val="yellow"/>
          </w:rPr>
          <w:t>This settlement pattern is typical in the South Pacific and other volcanic islands, where their small size and steep topograph</w:t>
        </w:r>
        <w:r w:rsidR="005916ED">
          <w:rPr>
            <w:highlight w:val="yellow"/>
          </w:rPr>
          <w:t>y constrain development to valley bottoms</w:t>
        </w:r>
        <w:r w:rsidR="002C74C2" w:rsidRPr="00590DE6">
          <w:rPr>
            <w:highlight w:val="yellow"/>
          </w:rPr>
          <w:t xml:space="preserve"> near the coast </w:t>
        </w:r>
        <w:r w:rsidR="002C74C2" w:rsidRPr="00590DE6">
          <w:rPr>
            <w:highlight w:val="yellow"/>
          </w:rPr>
          <w:fldChar w:fldCharType="begin" w:fldLock="1"/>
        </w:r>
        <w:r w:rsidR="002C74C2" w:rsidRPr="00590DE6">
          <w:rPr>
            <w:highlight w:val="yellow"/>
          </w:rPr>
          <w:instrText>ADDIN CSL_CITATION { "citationItems" : [ { "id" : "ITEM-1", "itemData" : { "DOI" : "10.1016/j.ocecoaman.2014.03.018", "ISSN" : "09645691", "abstract" : "Increased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\u00a9 2014 Elsevier Ltd.", "author" : [ { "dropping-particle" : "", "family" : "B\u00e9gin", "given" : "Chantale", "non-dropping-particle" : "", "parse-names" : false, "suffix" : "" }, { "dropping-particle" : "", "family" : "Brooks", "given" : "Gregg", "non-dropping-particle" : "", "parse-names" : false, "suffix" : "" }, { "dropping-particle" : "", "family" : "Larson", "given" : "Rebekka a.", "non-dropping-particle" : "", "parse-names" : false, "suffix" : "" }, { "dropping-particle" : "", "family" : "Dragi\u0107evi\u0107", "given" : "Suzana", "non-dropping-particle" : "", "parse-names" : false, "suffix" : "" }, { "dropping-particle" : "", "family" : "Ramos Scharr\u00f3n", "given" : "Carlos E.", "non-dropping-particle" : "", "parse-names" : false, "suffix" : "" }, { "dropping-particle" : "", "family" : "Cot\u00e9", "given" : "Isabelle M.", "non-dropping-particle" : "", "parse-names" : false, "suffix" : "" } ], "container-title" : "Ocean and Coastal Management", "id" : "ITEM-1", "issued" : { "date-parts" : [ [ "2014" ] ] }, "page" : "35-45", "title" : "Increased sediment loads over coral reefs in Saint Lucia in relation to land use change in contributing watersheds", "type" : "article-journal", "volume" : "95" }, "uris" : [ "http://www.mendeley.com/documents/?uuid=c5b69147-e490-4947-bb77-a177dc8b4b9d" ] } ], "mendeley" : { "formattedCitation" : "(B\u00e9gin et al., 2014)", "plainTextFormattedCitation" : "(B\u00e9gin et al., 2014)", "previouslyFormattedCitation" : "(B\u00e9gin et al., 2014)" }, "properties" : { "noteIndex" : 0 }, "schema" : "https://github.com/citation-style-language/schema/raw/master/csl-citation.json" }</w:instrText>
        </w:r>
        <w:r w:rsidR="002C74C2" w:rsidRPr="00590DE6">
          <w:rPr>
            <w:highlight w:val="yellow"/>
          </w:rPr>
          <w:fldChar w:fldCharType="separate"/>
        </w:r>
        <w:r w:rsidR="002C74C2" w:rsidRPr="00590DE6">
          <w:rPr>
            <w:noProof/>
            <w:highlight w:val="yellow"/>
          </w:rPr>
          <w:t>(Bégin et al., 2014)</w:t>
        </w:r>
        <w:r w:rsidR="002C74C2" w:rsidRPr="00590DE6">
          <w:rPr>
            <w:highlight w:val="yellow"/>
          </w:rPr>
          <w:fldChar w:fldCharType="end"/>
        </w:r>
        <w:r w:rsidR="002C74C2" w:rsidRPr="00590DE6">
          <w:rPr>
            <w:highlight w:val="yellow"/>
          </w:rPr>
          <w:t xml:space="preserve">. </w:t>
        </w:r>
      </w:ins>
      <w:ins w:id="380" w:author="Geography" w:date="2015-08-27T20:06:00Z">
        <w:r w:rsidR="002C74C2">
          <w:t xml:space="preserve"> </w:t>
        </w:r>
      </w:ins>
      <w:r>
        <w:t xml:space="preserve">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w:t>
      </w:r>
      <w:ins w:id="381" w:author="Geography" w:date="2015-08-28T18:11:00Z">
        <w:r w:rsidR="005916ED">
          <w:t>of</w:t>
        </w:r>
      </w:ins>
      <w:del w:id="382" w:author="Geography" w:date="2015-08-28T18:11:00Z">
        <w:r w:rsidDel="005916ED">
          <w:delText>growing</w:delText>
        </w:r>
      </w:del>
      <w:r>
        <w:t xml:space="preserve"> banana and taro on the steep hillsides. These agricultural plots were classified as </w:t>
      </w:r>
      <w:del w:id="383" w:author="Trent Biggs" w:date="2015-08-24T18:14:00Z">
        <w:r w:rsidDel="000B7E65">
          <w:delText>"</w:delText>
        </w:r>
      </w:del>
      <w:ins w:id="384" w:author="Trent Biggs" w:date="2015-08-24T18:14:00Z">
        <w:r w:rsidR="000B7E65">
          <w:t>g</w:t>
        </w:r>
      </w:ins>
      <w:del w:id="385" w:author="Trent Biggs" w:date="2015-08-24T18:14:00Z">
        <w:r w:rsidDel="000B7E65">
          <w:delText>G</w:delText>
        </w:r>
      </w:del>
      <w:r>
        <w:t>rassland</w:t>
      </w:r>
      <w:del w:id="386" w:author="Trent Biggs" w:date="2015-08-24T18:14:00Z">
        <w:r w:rsidDel="000B7E65">
          <w:delText>"</w:delText>
        </w:r>
      </w:del>
      <w:r>
        <w:t xml:space="preserve"> due to the high fractional grass cover in the plots. Farmers of these plots</w:t>
      </w:r>
      <w:del w:id="387" w:author="Geography" w:date="2015-08-28T18:12:00Z">
        <w:r w:rsidDel="005916ED">
          <w:delText xml:space="preserve"> are currently</w:delText>
        </w:r>
      </w:del>
      <w:r>
        <w:t xml:space="preserve"> recei</w:t>
      </w:r>
      <w:ins w:id="388" w:author="Geography" w:date="2015-08-28T18:12:00Z">
        <w:r w:rsidR="005916ED">
          <w:t>ve</w:t>
        </w:r>
      </w:ins>
      <w:del w:id="389" w:author="Geography" w:date="2015-08-28T18:12:00Z">
        <w:r w:rsidDel="005916ED">
          <w:delText>ving</w:delText>
        </w:r>
      </w:del>
      <w:r>
        <w:t xml:space="preserve"> technical assistance from the Natural Resource Conservation Service (NRCS) to mitigate erosion. There are several small footpaths and unpaved driveways in the village, but most unpaved roads are stabilized with compacted gravel and do not appear to be a major contributor of sediment </w:t>
      </w:r>
      <w:r>
        <w:fldChar w:fldCharType="begin" w:fldLock="1"/>
      </w:r>
      <w:r>
        <w:instrText>ADDIN CSL_CITATION { "citationItems" : [ { "id" : "ITEM-1", "itemData" : { "author" : [ { "dropping-particle" : "", "family" : "Horsley-Witten", "given" : "", "non-dropping-particle" : "", "parse-names" : false, "suffix" : "" } ], "id" : "ITEM-1", "issued" : { "date-parts" : [ [ "2012" ] ] }, "title" : "Post-Construction Stormwater Training Workshop, Field Work, and Interagency Meeting Summary", "type" : "report" }, "uris" : [ "http://www.mendeley.com/documents/?uuid=243bbdad-ab82-49b4-9524-b594979cd4fb" ] } ], "mendeley" : { "formattedCitation" : "(Horsley-Witten, 2012)", "plainTextFormattedCitation" : "(Horsley-Witten, 2012)", "previouslyFormattedCitation" : "(Horsley-Witten, 2012)" }, "properties" : { "noteIndex" : 0 }, "schema" : "https://github.com/citation-style-language/schema/raw/master/csl-citation.json" }</w:instrText>
      </w:r>
      <w:r>
        <w:fldChar w:fldCharType="separate"/>
      </w:r>
      <w:r w:rsidRPr="000C26A7">
        <w:rPr>
          <w:noProof/>
        </w:rPr>
        <w:t>(Horsley-Witten, 2012)</w:t>
      </w:r>
      <w:r>
        <w:fldChar w:fldCharType="end"/>
      </w:r>
      <w:r>
        <w:t xml:space="preserve">. Longitudinal sampling of Faga'alu stream during low flow conditions in 2011 showed significantly increased turbidity downstream of a bridge construction site on the village road approximately 200 m downstream of FG2 </w:t>
      </w:r>
      <w:r>
        <w:fldChar w:fldCharType="begin" w:fldLock="1"/>
      </w:r>
      <w:r>
        <w:instrText>ADDIN CSL_CITATION { "citationItems" : [ { "id" : "ITEM-1", "itemData" : { "author" : [ { "dropping-particle" : "", "family" : "Curtis", "given" : "Steven", "non-dropping-particle" : "", "parse-names" : false, "suffix" : "" }, { "dropping-particle" : "", "family" : "Wetzell", "given" : "L", "non-dropping-particle" : "", "parse-names" : false, "suffix" : "" }, { "dropping-particle" : "", "family" : "Wiles", "given" : "P.", "non-dropping-particle" : "", "parse-names" : false, "suffix" : "" }, { "dropping-particle" : "", "family" : "Tinitali", "given" : "R", "non-dropping-particle" : "", "parse-names" : false, "suffix" : "" } ], "id" : "ITEM-1", "issued" : { "date-parts" : [ [ "2011" ] ] }, "title" : "Turbidity in Faga\u2019alu Stream: The Sources, Impacts, and Solutions", "type" : "article-journal" }, "uris" : [ "http://www.mendeley.com/documents/?uuid=88e13805-68ef-4e90-9ed0-e5ae20151e2c" ] } ], "mendeley" : { "formattedCitation" : "(Curtis et al., 2011)", "plainTextFormattedCitation" : "(Curtis et al., 2011)", "previouslyFormattedCitation" : "(Curtis et al., 2011)" }, "properties" : { "noteIndex" : 0 }, "schema" : "https://github.com/citation-style-language/schema/raw/master/csl-citation.json" }</w:instrText>
      </w:r>
      <w:r>
        <w:fldChar w:fldCharType="separate"/>
      </w:r>
      <w:r w:rsidRPr="000C26A7">
        <w:rPr>
          <w:noProof/>
        </w:rPr>
        <w:t>(Curtis et al., 2011)</w:t>
      </w:r>
      <w:r>
        <w:fldChar w:fldCharType="end"/>
      </w:r>
      <w:r>
        <w:t>. Construction of the bridge was completed in March 2012 and no longer increases turbidity.</w:t>
      </w:r>
    </w:p>
    <w:p w:rsidR="00D758D4" w:rsidRDefault="000C26A7">
      <w:r>
        <w:t>An open-pit aggregate quarry</w:t>
      </w:r>
      <w:del w:id="390" w:author="Geography" w:date="2015-08-27T20:11:00Z">
        <w:r w:rsidDel="002C74C2">
          <w:delText>,</w:delText>
        </w:r>
      </w:del>
      <w:r>
        <w:t xml:space="preserve"> cove</w:t>
      </w:r>
      <w:ins w:id="391" w:author="Geography" w:date="2015-08-27T20:11:00Z">
        <w:r w:rsidR="002C74C2">
          <w:t>rs</w:t>
        </w:r>
      </w:ins>
      <w:del w:id="392" w:author="Geography" w:date="2015-08-27T20:11:00Z">
        <w:r w:rsidDel="002C74C2">
          <w:delText>ring</w:delText>
        </w:r>
      </w:del>
      <w:r>
        <w:t xml:space="preserve"> 1.6 ha</w:t>
      </w:r>
      <w:del w:id="393" w:author="Geography" w:date="2015-08-27T20:05:00Z">
        <w:r w:rsidDel="002C74C2">
          <w:delText xml:space="preserve"> (5.7% of LOWER_QUARRY subwatershed)</w:delText>
        </w:r>
      </w:del>
      <w:r>
        <w:t xml:space="preserve"> </w:t>
      </w:r>
      <w:ins w:id="394" w:author="Geography" w:date="2015-08-27T20:11:00Z">
        <w:r w:rsidR="002C74C2">
          <w:t xml:space="preserve">and </w:t>
        </w:r>
      </w:ins>
      <w:r>
        <w:t xml:space="preserve">accounts for the majority </w:t>
      </w:r>
      <w:ins w:id="395" w:author="Geography" w:date="2015-08-27T20:05:00Z">
        <w:r w:rsidR="002C74C2">
          <w:t xml:space="preserve">of the </w:t>
        </w:r>
      </w:ins>
      <w:del w:id="396" w:author="Trent Biggs" w:date="2015-08-24T18:16:00Z">
        <w:r w:rsidDel="000B7E65">
          <w:delText xml:space="preserve">of the 1.0% </w:delText>
        </w:r>
      </w:del>
      <w:ins w:id="397" w:author="Trent Biggs" w:date="2015-08-24T18:15:00Z">
        <w:r w:rsidR="000B7E65">
          <w:t>b</w:t>
        </w:r>
      </w:ins>
      <w:del w:id="398" w:author="Trent Biggs" w:date="2015-08-24T18:15:00Z">
        <w:r w:rsidDel="000B7E65">
          <w:delText>B</w:delText>
        </w:r>
      </w:del>
      <w:r>
        <w:t xml:space="preserve">are </w:t>
      </w:r>
      <w:ins w:id="399" w:author="Trent Biggs" w:date="2015-08-24T18:15:00Z">
        <w:r w:rsidR="000B7E65">
          <w:t>l</w:t>
        </w:r>
      </w:ins>
      <w:del w:id="400" w:author="Trent Biggs" w:date="2015-08-24T18:15:00Z">
        <w:r w:rsidDel="000B7E65">
          <w:delText>L</w:delText>
        </w:r>
      </w:del>
      <w:r>
        <w:t>an</w:t>
      </w:r>
      <w:ins w:id="401" w:author="Trent Biggs" w:date="2015-08-24T18:16:00Z">
        <w:r w:rsidR="000B7E65">
          <w:t>d, which covers 1% of the watershed</w:t>
        </w:r>
      </w:ins>
      <w:del w:id="402" w:author="Trent Biggs" w:date="2015-08-24T18:16:00Z">
        <w:r w:rsidDel="000B7E65">
          <w:delText>d in Faga'alu watershed</w:delText>
        </w:r>
      </w:del>
      <w:r>
        <w:t xml:space="preserve"> </w:t>
      </w:r>
      <w:ins w:id="403" w:author="Trent Biggs" w:date="2015-08-24T18:16:00Z">
        <w:r w:rsidR="000B7E65">
          <w:t xml:space="preserve">at the outlet to the ocean </w:t>
        </w:r>
      </w:ins>
      <w:r>
        <w:t xml:space="preserve">(Table 1). The quarry has been in continuous operation since the 1960's by advancing into the steep hillside to quarry the underlying basalt formation </w:t>
      </w:r>
      <w:r>
        <w:fldChar w:fldCharType="begin" w:fldLock="1"/>
      </w:r>
      <w:r>
        <w:instrText>ADDIN CSL_CITATION { "citationItems" : [ { "id" : "ITEM-1", "itemData" : { "ISBN" : "7500006", "author" : [ { "dropping-particle" : "", "family" : "Latinis", "given" : "D. Kyle", "non-dropping-particle" : "", "parse-names" : false, "suffix" : "" }, { "dropping-particle" : "", "family" : "Moore", "given" : "J.", "non-dropping-particle" : "", "parse-names" : false, "suffix" : "" }, { "dropping-particle" : "", "family" : "Kennedy", "given" : "J.", "non-dropping-particle" : "", "parse-names" : false, "suffix" : "" } ], "id" : "ITEM-1", "issued" : { "date-parts" : [ [ "1996" ] ] }, "publisher" : "Archaeological Consultants of the Pacific Inc.", "publisher-place" : "59-624 Pupukea Rd., Haleiwa, HI 96712", "title" : "Archaeological Survey and Investigations Conducted at the Faga'alu Quarry, Ma'oputasi County, Tutuila, American Samoa, February 1996: Prepared for George Poysky, Sr., Samoa Maritime, PO Box 418, Pago Pago, American Samoa, 96799", "type" : "report" }, "uris" : [ "http://www.mendeley.com/documents/?uuid=874e2bbf-e13a-4256-aab4-d9137d525fc4" ] } ], "mendeley" : { "formattedCitation" : "(Latinis et al., 1996)", "plainTextFormattedCitation" : "(Latinis et al., 1996)", "previouslyFormattedCitation" : "(Latinis et al., 1996)" }, "properties" : { "noteIndex" : 0 }, "schema" : "https://github.com/citation-style-language/schema/raw/master/csl-citation.json" }</w:instrText>
      </w:r>
      <w:r>
        <w:fldChar w:fldCharType="separate"/>
      </w:r>
      <w:r w:rsidRPr="000C26A7">
        <w:rPr>
          <w:noProof/>
        </w:rPr>
        <w:t>(Latinis et al., 1996)</w:t>
      </w:r>
      <w:r>
        <w:fldChar w:fldCharType="end"/>
      </w:r>
      <w:r>
        <w:t xml:space="preserve">. The overburden </w:t>
      </w:r>
      <w:ins w:id="404" w:author="Trent Biggs" w:date="2015-08-24T18:17:00Z">
        <w:r w:rsidR="000B7E65">
          <w:t xml:space="preserve">of </w:t>
        </w:r>
      </w:ins>
      <w:r>
        <w:t xml:space="preserve">soil and weathered rock was either piled up on-site where it was eroded by storms, or was manually rinsed from crushed aggregate. With few sediment runoff controls in place, </w:t>
      </w:r>
      <w:del w:id="405" w:author="Trent Biggs" w:date="2015-08-24T18:17:00Z">
        <w:r w:rsidDel="000B7E65">
          <w:delText xml:space="preserve">the </w:delText>
        </w:r>
      </w:del>
      <w:r>
        <w:t>sedimen</w:t>
      </w:r>
      <w:r w:rsidR="00AB4A58">
        <w:t>t was discharged directly to Faga’alu</w:t>
      </w:r>
      <w:r>
        <w:t xml:space="preserve"> stream. In 2011, the quarry operators installed some sediment runoff management practices such as silt fences and settling ponds </w:t>
      </w:r>
      <w:r>
        <w:fldChar w:fldCharType="begin" w:fldLock="1"/>
      </w:r>
      <w:r>
        <w:instrText>ADDIN CSL_CITATION { "citationItems" : [ { "id" : "ITEM-1", "itemData" : { "author" : [ { "dropping-particle" : "", "family" : "Horsley-Witten", "given" : "", "non-dropping-particle" : "", "parse-names" : false, "suffix" : "" } ], "id" : "ITEM-1", "issued" : { "date-parts" : [ [ "2011" ] ] }, "title" : "American Samoa Erosion and Sediment Control Field Guide", "type" : "article" }, "uris" : [ "http://www.mendeley.com/documents/?uuid=d8205442-ff95-43b7-9b66-1b4f45e1df5e" ] } ], "mendeley" : { "formattedCitation" : "(Horsley-Witten, 2011)", "plainTextFormattedCitation" : "(Horsley-Witten, 2011)", "previouslyFormattedCitation" : "(Horsley-Witten, 2011)" }, "properties" : { "noteIndex" : 0 }, "schema" : "https://github.com/citation-style-language/schema/raw/master/csl-citation.json" }</w:instrText>
      </w:r>
      <w:r>
        <w:fldChar w:fldCharType="separate"/>
      </w:r>
      <w:r w:rsidRPr="000C26A7">
        <w:rPr>
          <w:noProof/>
        </w:rPr>
        <w:t>(Horsley-Witten, 2011)</w:t>
      </w:r>
      <w:r>
        <w:fldChar w:fldCharType="end"/>
      </w:r>
      <w:r>
        <w:t xml:space="preserve"> but they were unmaintained and inadequate to control the large amount of sediment mobilized during storm events </w:t>
      </w:r>
      <w:r>
        <w:fldChar w:fldCharType="begin" w:fldLock="1"/>
      </w:r>
      <w:r>
        <w:instrText>ADDIN CSL_CITATION { "citationItems" : [ { "id" : "ITEM-1", "itemData" : { "author" : [ { "dropping-particle" : "", "family" : "Horsley-Witten", "given" : "", "non-dropping-particle" : "", "parse-names" : false, "suffix" : "" } ], "id" : "ITEM-1", "issued" : { "date-parts" : [ [ "2012" ] ] }, "title" : "Post-Construction Stormwater Training Workshop, Field Work, and Interagency Meeting Summary", "type" : "report" }, "uris" : [ "http://www.mendeley.com/documents/?uuid=243bbdad-ab82-49b4-9524-b594979cd4fb" ] } ], "mendeley" : { "formattedCitation" : "(Horsley-Witten, 2012)", "plainTextFormattedCitation" : "(Horsley-Witten, 2012)", "previouslyFormattedCitation" : "(Horsley-Witten, 2012)" }, "properties" : { "noteIndex" : 0 }, "schema" : "https://github.com/citation-style-language/schema/raw/master/csl-citation.json" }</w:instrText>
      </w:r>
      <w:r>
        <w:fldChar w:fldCharType="separate"/>
      </w:r>
      <w:r w:rsidRPr="000C26A7">
        <w:rPr>
          <w:noProof/>
        </w:rPr>
        <w:t>(Horsley-Witten, 2012)</w:t>
      </w:r>
      <w:r>
        <w:fldChar w:fldCharType="end"/>
      </w:r>
      <w:r>
        <w:t xml:space="preserve">. In 2013, additional control structures were installed to route </w:t>
      </w:r>
      <w:ins w:id="406" w:author="Trent Biggs" w:date="2015-08-24T18:17:00Z">
        <w:r w:rsidR="000B7E65">
          <w:t>a</w:t>
        </w:r>
      </w:ins>
      <w:del w:id="407" w:author="Trent Biggs" w:date="2015-08-24T18:17:00Z">
        <w:r w:rsidDel="000B7E65">
          <w:delText>the</w:delText>
        </w:r>
      </w:del>
      <w:r>
        <w:t xml:space="preserve"> groundwater seep</w:t>
      </w:r>
      <w:del w:id="408" w:author="Trent Biggs" w:date="2015-08-24T18:17:00Z">
        <w:r w:rsidDel="000B7E65">
          <w:delText xml:space="preserve"> directly</w:delText>
        </w:r>
      </w:del>
      <w:r>
        <w:t xml:space="preserve"> from the blast face into the stream, to prevent it from eroding sediment from the haul road into the stream. Crushed rock was also distributed over the haul road and landings</w:t>
      </w:r>
      <w:del w:id="409" w:author="Trent Biggs" w:date="2015-08-24T18:18:00Z">
        <w:r w:rsidDel="000B7E65">
          <w:delText xml:space="preserve"> to decrease erodible sediment</w:delText>
        </w:r>
      </w:del>
      <w:r>
        <w:t xml:space="preserve">, and some large piles of overburden were naturally overgrown by vegetation (Figure 2)(See </w:t>
      </w:r>
      <w:r>
        <w:fldChar w:fldCharType="begin" w:fldLock="1"/>
      </w:r>
      <w:r w:rsidR="00AA70FE">
        <w:instrText>ADDIN CSL_CITATION { "citationItems" : [ { "id" : "ITEM-1", "itemData" : {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"2015" ] ] }, "number-of-pages" : "50", "publisher" : "NOAA Coral Reef Conservation Program", "publisher-place" : "Silver Spring, MD", "title" : "Baseline Assessment of Faga\u02bbalu Watershed: A Ridge to Reef Assessment in Support of Sediment Reduction Activities", "type" : "report" }, "uris" : [ "http://www.mendeley.com/documents/?uuid=079da473-1a37-4d75-ba56-445e516f1ee6" ] } ], "mendeley" : { "formattedCitation" : "(Holst-Rice et al., 2015)", "manualFormatting" : "Holst-Rice et al. (2015)", "plainTextFormattedCitation" : "(Holst-Rice et al., 2015)", "previouslyFormattedCitation" : "(Holst-Rice et al., 2015)" }, "properties" : { "noteIndex" : 0 }, "schema" : "https://github.com/citation-style-language/schema/raw/master/csl-citation.json" }</w:instrText>
      </w:r>
      <w:r>
        <w:fldChar w:fldCharType="separate"/>
      </w:r>
      <w:r>
        <w:rPr>
          <w:noProof/>
        </w:rPr>
        <w:t>Holst-Rice et al.</w:t>
      </w:r>
      <w:r w:rsidRPr="000C26A7">
        <w:rPr>
          <w:noProof/>
        </w:rPr>
        <w:t xml:space="preserve"> </w:t>
      </w:r>
      <w:r>
        <w:rPr>
          <w:noProof/>
        </w:rPr>
        <w:t>(</w:t>
      </w:r>
      <w:r w:rsidRPr="000C26A7">
        <w:rPr>
          <w:noProof/>
        </w:rPr>
        <w:t>2015)</w:t>
      </w:r>
      <w:r>
        <w:fldChar w:fldCharType="end"/>
      </w:r>
      <w:r>
        <w:t xml:space="preserve"> for a full description of mitigation efforts at the quarry).</w:t>
      </w:r>
    </w:p>
    <w:p w:rsidR="00063DEE" w:rsidRDefault="00063DEE"/>
    <w:p w:rsidR="00D758D4" w:rsidRDefault="000C26A7">
      <w:r>
        <w:rPr>
          <w:noProof/>
        </w:rPr>
        <w:drawing>
          <wp:inline distT="0" distB="0" distL="0" distR="0" wp14:anchorId="544507F8" wp14:editId="774F9B4B">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ry before and after.tif"/>
                    <pic:cNvPicPr/>
                  </pic:nvPicPr>
                  <pic:blipFill>
                    <a:blip r:embed="rId9"/>
                    <a:stretch>
                      <a:fillRect/>
                    </a:stretch>
                  </pic:blipFill>
                  <pic:spPr>
                    <a:xfrm>
                      <a:off x="0" y="0"/>
                      <a:ext cx="5486400" cy="3086100"/>
                    </a:xfrm>
                    <a:prstGeom prst="rect">
                      <a:avLst/>
                    </a:prstGeom>
                  </pic:spPr>
                </pic:pic>
              </a:graphicData>
            </a:graphic>
          </wp:inline>
        </w:drawing>
      </w:r>
    </w:p>
    <w:p w:rsidR="00D758D4" w:rsidRDefault="000C26A7">
      <w:pPr>
        <w:ind w:firstLine="0"/>
      </w:pPr>
      <w:commentRangeStart w:id="410"/>
      <w:r>
        <w:t>Figure 2. Photos of the open aggregate quarry in Faga'alu in 2012 (Top) and 2014 (Bottom). Photo: Messina</w:t>
      </w:r>
      <w:commentRangeEnd w:id="410"/>
      <w:r w:rsidR="004140E3">
        <w:rPr>
          <w:rStyle w:val="CommentReference"/>
        </w:rPr>
        <w:commentReference w:id="410"/>
      </w:r>
    </w:p>
    <w:p w:rsidR="00063DEE" w:rsidRDefault="00063DEE">
      <w:pPr>
        <w:ind w:firstLine="0"/>
      </w:pPr>
    </w:p>
    <w:p w:rsidR="00D758D4" w:rsidRDefault="000C26A7">
      <w:r>
        <w:t xml:space="preserve">Three water impoundment structures were built </w:t>
      </w:r>
      <w:ins w:id="411" w:author="Trent Biggs" w:date="2015-08-24T18:19:00Z">
        <w:r w:rsidR="004140E3">
          <w:t>in the late 20</w:t>
        </w:r>
        <w:r w:rsidR="004140E3" w:rsidRPr="004140E3">
          <w:rPr>
            <w:vertAlign w:val="superscript"/>
            <w:rPrChange w:id="412" w:author="Trent Biggs" w:date="2015-08-24T18:19:00Z">
              <w:rPr/>
            </w:rPrChange>
          </w:rPr>
          <w:t>th</w:t>
        </w:r>
        <w:r w:rsidR="004140E3">
          <w:t xml:space="preserve"> century </w:t>
        </w:r>
      </w:ins>
      <w:r>
        <w:t xml:space="preserve">in the </w:t>
      </w:r>
      <w:del w:id="413" w:author="Geography" w:date="2015-08-27T20:12:00Z">
        <w:r w:rsidDel="002C74C2">
          <w:delText xml:space="preserve">UPPER </w:delText>
        </w:r>
      </w:del>
      <w:ins w:id="414" w:author="Geography" w:date="2015-08-27T20:12:00Z">
        <w:r w:rsidR="002C74C2">
          <w:t xml:space="preserve">upper part of the </w:t>
        </w:r>
      </w:ins>
      <w:del w:id="415" w:author="Geography" w:date="2015-08-27T20:12:00Z">
        <w:r w:rsidDel="002C74C2">
          <w:delText>sub</w:delText>
        </w:r>
      </w:del>
      <w:r>
        <w:t xml:space="preserve">watershed for drinking water supply and hydropower but only the highest, Matafao Reservoir, was ever connected to the municipal water system and has since fallen out of use </w:t>
      </w:r>
      <w:r>
        <w:fldChar w:fldCharType="begin" w:fldLock="1"/>
      </w:r>
      <w:r w:rsidR="00A55591">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"mendeley" : { "formattedCitation" : "(Tonkin &amp; Taylor International Ltd., 1989)", "plainTextFormattedCitation" : "(Tonkin &amp; Taylor International Ltd., 1989)", "previouslyFormattedCitation" : "(Tonkin &amp; Taylor International Ltd., 1989)" }, "properties" : { "noteIndex" : 0 }, "schema" : "https://github.com/citation-style-language/schema/raw/master/csl-citation.json" }</w:instrText>
      </w:r>
      <w:r>
        <w:fldChar w:fldCharType="separate"/>
      </w:r>
      <w:r w:rsidRPr="000C26A7">
        <w:rPr>
          <w:noProof/>
        </w:rPr>
        <w:t>(Tonkin &amp; Taylor International Ltd., 1989)</w:t>
      </w:r>
      <w:r>
        <w:fldChar w:fldCharType="end"/>
      </w:r>
      <w:r>
        <w:t xml:space="preserve">(Figure 1). The dam at </w:t>
      </w:r>
      <w:ins w:id="416" w:author="Geography" w:date="2015-08-27T20:12:00Z">
        <w:r w:rsidR="002C74C2">
          <w:t xml:space="preserve">point </w:t>
        </w:r>
      </w:ins>
      <w:r>
        <w:t>FG1 has filled with bedload sediment and flows over the spillway even at the lowest flows. We assume the other reservoirs are similarly filled with coarse sediment and are not currently retaining fine suspended sediment. A full description of stream impoundments is in Appendix 2.</w:t>
      </w:r>
    </w:p>
    <w:p w:rsidR="00D758D4" w:rsidRDefault="000C26A7">
      <w:pPr>
        <w:pStyle w:val="Heading2"/>
      </w:pPr>
      <w:r>
        <w:t>Methods</w:t>
      </w:r>
    </w:p>
    <w:p w:rsidR="00D758D4" w:rsidRDefault="000C26A7">
      <w:r>
        <w:t xml:space="preserve">The suspended sediment </w:t>
      </w:r>
      <w:r w:rsidR="008E76A6">
        <w:t>yield</w:t>
      </w:r>
      <w:r>
        <w:t xml:space="preserve"> (SSY) </w:t>
      </w:r>
      <w:r w:rsidR="008E76A6">
        <w:t xml:space="preserve">in Faga'alu stream </w:t>
      </w:r>
      <w:r>
        <w:t xml:space="preserve">was </w:t>
      </w:r>
      <w:r w:rsidR="00F24C30">
        <w:t>measur</w:t>
      </w:r>
      <w:r>
        <w:t xml:space="preserve">ed at three sampling points that drain key land covers </w:t>
      </w:r>
      <w:del w:id="417" w:author="Geography" w:date="2015-08-27T20:14:00Z">
        <w:r w:rsidDel="00770B7F">
          <w:delText>suspected of having</w:delText>
        </w:r>
      </w:del>
      <w:ins w:id="418" w:author="Geography" w:date="2015-08-27T20:14:00Z">
        <w:r w:rsidR="00770B7F">
          <w:t>the we hypothesized would have</w:t>
        </w:r>
      </w:ins>
      <w:r>
        <w:t xml:space="preserve"> different SSY: FG1 drains undisturbed forest in the UPPER subwatershed, FG2 drains undisturbed forest and the quarry in the LOWER_QUARRY subwatershed, and FG3 drains undisturbed forest and the village in the LOWER_VILLAGE subwatershed</w:t>
      </w:r>
      <w:ins w:id="419" w:author="Geography" w:date="2015-08-27T20:13:00Z">
        <w:r w:rsidR="002C74C2">
          <w:t xml:space="preserve"> (Table 1)</w:t>
        </w:r>
      </w:ins>
      <w:r>
        <w:t>.</w:t>
      </w:r>
      <w:ins w:id="420" w:author="Geography" w:date="2015-08-27T20:15:00Z">
        <w:r w:rsidR="00770B7F">
          <w:t xml:space="preserve"> </w:t>
        </w:r>
      </w:ins>
      <w:del w:id="421" w:author="Geography" w:date="2015-08-27T20:15:00Z">
        <w:r w:rsidDel="00770B7F">
          <w:delText xml:space="preserve"> </w:delText>
        </w:r>
      </w:del>
      <w:r>
        <w:t>While steep, mountainous watersheds can discharge large amounts of bedload</w:t>
      </w:r>
      <w:r w:rsidR="00A55591">
        <w:t xml:space="preserve"> </w:t>
      </w:r>
      <w:r w:rsidR="00A55591">
        <w:fldChar w:fldCharType="begin" w:fldLock="1"/>
      </w:r>
      <w:r w:rsidR="00804ACF">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"plainTextFormattedCitation" : "(Milliman and Syvitski, 1992)", "previouslyFormattedCitation" : "(Milliman and Syvitski, 1992)" }, "properties" : { "noteIndex" : 0 }, "schema" : "https://github.com/citation-style-language/schema/raw/master/csl-citation.json" }</w:instrText>
      </w:r>
      <w:r w:rsidR="00A55591">
        <w:fldChar w:fldCharType="separate"/>
      </w:r>
      <w:r w:rsidR="00A55591" w:rsidRPr="00A55591">
        <w:rPr>
          <w:noProof/>
        </w:rPr>
        <w:t>(Milliman and Syvitski, 1992)</w:t>
      </w:r>
      <w:r w:rsidR="00A55591">
        <w:fldChar w:fldCharType="end"/>
      </w:r>
      <w:r>
        <w:t>, this research is focused on sediment size fractions that can be transported in suspension in the marine environment to settle on corals</w:t>
      </w:r>
      <w:ins w:id="422" w:author="Geography" w:date="2015-08-27T20:13:00Z">
        <w:r w:rsidR="002C74C2">
          <w:t>, which</w:t>
        </w:r>
      </w:ins>
      <w:del w:id="423" w:author="Geography" w:date="2015-08-27T20:13:00Z">
        <w:r w:rsidDel="002C74C2">
          <w:delText>; this</w:delText>
        </w:r>
      </w:del>
      <w:r>
        <w:t xml:space="preserve"> is generally restricted to silt and clay fractions (&lt;16um)</w:t>
      </w:r>
      <w:r w:rsidR="00A55591">
        <w:t xml:space="preserve"> </w:t>
      </w:r>
      <w:r w:rsidR="00A55591">
        <w:fldChar w:fldCharType="begin" w:fldLock="1"/>
      </w:r>
      <w:r w:rsidR="00131534">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"id" : "ITEM-2",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"ITEM-2",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"(Asselman, 2000; Storlazzi et al., 2015)", "plainTextFormattedCitation" : "(Asselman, 2000; Storlazzi et al., 2015)", "previouslyFormattedCitation" : "(Asselman, 2000; Storlazzi et al., 2015)" }, "properties" : { "noteIndex" : 0 }, "schema" : "https://github.com/citation-style-language/schema/raw/master/csl-citation.json" }</w:instrText>
      </w:r>
      <w:r w:rsidR="00A55591">
        <w:fldChar w:fldCharType="separate"/>
      </w:r>
      <w:r w:rsidR="00F24C30" w:rsidRPr="00F24C30">
        <w:rPr>
          <w:noProof/>
        </w:rPr>
        <w:t>(Asselman, 2000; Storlazzi et al., 2015)</w:t>
      </w:r>
      <w:r w:rsidR="00A55591">
        <w:fldChar w:fldCharType="end"/>
      </w:r>
      <w:r>
        <w:t>.</w:t>
      </w:r>
    </w:p>
    <w:p w:rsidR="00D758D4" w:rsidRDefault="000C26A7">
      <w:pPr>
        <w:pStyle w:val="Heading3"/>
      </w:pPr>
      <w:r>
        <w:t>Calculating suspended sediment yield from individual storm events (</w:t>
      </w:r>
      <w:r w:rsidR="005D50D5">
        <w:t>SSY</w:t>
      </w:r>
      <w:r w:rsidR="005D50D5">
        <w:rPr>
          <w:vertAlign w:val="subscript"/>
        </w:rPr>
        <w:t>EV</w:t>
      </w:r>
      <w:r>
        <w:t>)</w:t>
      </w:r>
    </w:p>
    <w:p w:rsidR="00D758D4" w:rsidRDefault="005D50D5">
      <w:r>
        <w:t>SSY</w:t>
      </w:r>
      <w:r>
        <w:rPr>
          <w:vertAlign w:val="subscript"/>
        </w:rPr>
        <w:t>EV</w:t>
      </w:r>
      <w:r w:rsidR="000C26A7">
        <w:t xml:space="preserve"> at FG1, FG2, and FG3 was calculated by integrating continuous estimates of suspended sediment yield, calculated from measured or modeled water discharge (Q) and measured or modeled suspended sediment concentration (SSC)</w:t>
      </w:r>
      <w:r w:rsidR="008E76A6">
        <w:t xml:space="preserve"> </w:t>
      </w:r>
      <w:r w:rsidR="008E76A6">
        <w:fldChar w:fldCharType="begin" w:fldLock="1"/>
      </w:r>
      <w:r w:rsidR="008E76A6">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8E76A6">
        <w:fldChar w:fldCharType="separate"/>
      </w:r>
      <w:r w:rsidR="008E76A6" w:rsidRPr="008E76A6">
        <w:rPr>
          <w:noProof/>
        </w:rPr>
        <w:t>(Duvert et al., 2012)</w:t>
      </w:r>
      <w:r w:rsidR="008E76A6">
        <w:fldChar w:fldCharType="end"/>
      </w:r>
      <w:r w:rsidR="000C26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347"/>
        <w:gridCol w:w="3118"/>
      </w:tblGrid>
      <w:tr w:rsidR="00D758D4" w:rsidTr="008E76A6">
        <w:tc>
          <w:tcPr>
            <w:tcW w:w="1885" w:type="dxa"/>
          </w:tcPr>
          <w:p w:rsidR="00D758D4" w:rsidRDefault="00D758D4"/>
        </w:tc>
        <w:tc>
          <w:tcPr>
            <w:tcW w:w="4347" w:type="dxa"/>
          </w:tcPr>
          <w:p w:rsidR="00D758D4" w:rsidRDefault="008D3141" w:rsidP="008E76A6">
            <w:pPr>
              <w:tabs>
                <w:tab w:val="left" w:pos="1170"/>
              </w:tabs>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k</m:t>
                </m:r>
                <m:nary>
                  <m:naryPr>
                    <m:limLoc m:val="subSup"/>
                    <m:ctrlPr>
                      <w:rPr>
                        <w:rFonts w:ascii="Cambria Math" w:hAnsi="Cambria Math"/>
                        <w:i/>
                      </w:rPr>
                    </m:ctrlPr>
                  </m:naryPr>
                  <m:sub>
                    <m:r>
                      <w:rPr>
                        <w:rFonts w:ascii="Cambria Math" w:hAnsi="Cambria Math"/>
                      </w:rPr>
                      <m:t>t=0</m:t>
                    </m:r>
                  </m:sub>
                  <m:sup>
                    <m:r>
                      <w:rPr>
                        <w:rFonts w:ascii="Cambria Math" w:hAnsi="Cambria Math"/>
                      </w:rPr>
                      <m:t>T</m:t>
                    </m:r>
                  </m:sup>
                  <m:e>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*SSC</m:t>
                    </m:r>
                    <m:d>
                      <m:dPr>
                        <m:ctrlPr>
                          <w:rPr>
                            <w:rFonts w:ascii="Cambria Math" w:hAnsi="Cambria Math"/>
                            <w:i/>
                          </w:rPr>
                        </m:ctrlPr>
                      </m:dPr>
                      <m:e>
                        <m:r>
                          <w:rPr>
                            <w:rFonts w:ascii="Cambria Math" w:hAnsi="Cambria Math"/>
                          </w:rPr>
                          <m:t>t</m:t>
                        </m:r>
                      </m:e>
                    </m:d>
                    <m:r>
                      <w:rPr>
                        <w:rFonts w:ascii="Cambria Math" w:hAnsi="Cambria Math"/>
                      </w:rPr>
                      <m:t>*dt</m:t>
                    </m:r>
                  </m:e>
                </m:nary>
              </m:oMath>
            </m:oMathPara>
          </w:p>
        </w:tc>
        <w:tc>
          <w:tcPr>
            <w:tcW w:w="3118" w:type="dxa"/>
          </w:tcPr>
          <w:p w:rsidR="00D758D4" w:rsidRDefault="000C26A7" w:rsidP="008E76A6">
            <w:pPr>
              <w:jc w:val="right"/>
            </w:pPr>
            <w:r>
              <w:t>Equation 1</w:t>
            </w:r>
          </w:p>
        </w:tc>
      </w:tr>
      <w:tr w:rsidR="00D758D4" w:rsidTr="008E76A6">
        <w:tc>
          <w:tcPr>
            <w:tcW w:w="9350" w:type="dxa"/>
            <w:gridSpan w:val="3"/>
          </w:tcPr>
          <w:p w:rsidR="00D758D4" w:rsidRDefault="008E76A6" w:rsidP="00B33F17">
            <w:pPr>
              <w:ind w:firstLine="0"/>
            </w:pPr>
            <w:r w:rsidRPr="00BA7675">
              <w:rPr>
                <w:rFonts w:cs="Times"/>
                <w:szCs w:val="24"/>
              </w:rPr>
              <w:t xml:space="preserve">where </w:t>
            </w:r>
            <w:r w:rsidRPr="00BA7675">
              <w:rPr>
                <w:rFonts w:cs="Times"/>
                <w:i/>
                <w:szCs w:val="24"/>
              </w:rPr>
              <w:t>SSY</w:t>
            </w:r>
            <w:r w:rsidRPr="00BA7675">
              <w:rPr>
                <w:rFonts w:cs="Times"/>
                <w:i/>
                <w:szCs w:val="24"/>
                <w:vertAlign w:val="subscript"/>
              </w:rPr>
              <w:t xml:space="preserve">EV </w:t>
            </w:r>
            <w:r w:rsidRPr="00BA7675">
              <w:rPr>
                <w:rFonts w:cs="Times"/>
                <w:szCs w:val="24"/>
              </w:rPr>
              <w:t>is suspended sediment yield (tons)</w:t>
            </w:r>
            <w:r>
              <w:rPr>
                <w:rFonts w:cs="Times"/>
                <w:szCs w:val="24"/>
              </w:rPr>
              <w:t xml:space="preserve"> for an event from t=0 at </w:t>
            </w:r>
            <w:r w:rsidRPr="00BA7675">
              <w:rPr>
                <w:rFonts w:cs="Times"/>
                <w:szCs w:val="24"/>
              </w:rPr>
              <w:t xml:space="preserve">storm start to T=storm end, </w:t>
            </w:r>
            <w:r w:rsidRPr="00BA7675">
              <w:rPr>
                <w:rFonts w:cs="Times"/>
                <w:i/>
                <w:szCs w:val="24"/>
              </w:rPr>
              <w:t xml:space="preserve">SSC </w:t>
            </w:r>
            <w:r w:rsidRPr="00BA7675">
              <w:rPr>
                <w:rFonts w:cs="Times"/>
                <w:szCs w:val="24"/>
              </w:rPr>
              <w:t xml:space="preserve">is suspended sediment concentration (mg/L), and </w:t>
            </w:r>
            <w:r w:rsidRPr="00BA7675">
              <w:rPr>
                <w:rFonts w:cs="Times"/>
                <w:i/>
                <w:szCs w:val="24"/>
              </w:rPr>
              <w:t>Q</w:t>
            </w:r>
            <w:r w:rsidRPr="00BA7675">
              <w:rPr>
                <w:rFonts w:cs="Times"/>
                <w:szCs w:val="24"/>
              </w:rPr>
              <w:t xml:space="preserve"> is water discharge (L/sec)</w:t>
            </w:r>
            <w:r>
              <w:rPr>
                <w:rFonts w:cs="Times"/>
                <w:szCs w:val="24"/>
              </w:rPr>
              <w:t xml:space="preserve">, and </w:t>
            </w:r>
            <w:r>
              <w:rPr>
                <w:rFonts w:cs="Times"/>
                <w:i/>
                <w:szCs w:val="24"/>
              </w:rPr>
              <w:t xml:space="preserve">k </w:t>
            </w:r>
            <w:r>
              <w:rPr>
                <w:rFonts w:cs="Times"/>
                <w:szCs w:val="24"/>
              </w:rPr>
              <w:t xml:space="preserve">converts </w:t>
            </w:r>
            <w:r w:rsidRPr="00543AA9">
              <w:rPr>
                <w:rFonts w:cs="Times"/>
                <w:szCs w:val="24"/>
                <w:highlight w:val="yellow"/>
                <w:rPrChange w:id="424" w:author="Geography" w:date="2015-08-27T20:19:00Z">
                  <w:rPr>
                    <w:rFonts w:cs="Times"/>
                    <w:szCs w:val="24"/>
                  </w:rPr>
                </w:rPrChange>
              </w:rPr>
              <w:t xml:space="preserve">from </w:t>
            </w:r>
            <w:commentRangeStart w:id="425"/>
            <w:r w:rsidRPr="00543AA9">
              <w:rPr>
                <w:rFonts w:cs="Times"/>
                <w:szCs w:val="24"/>
                <w:highlight w:val="yellow"/>
                <w:rPrChange w:id="426" w:author="Geography" w:date="2015-08-27T20:19:00Z">
                  <w:rPr>
                    <w:rFonts w:cs="Times"/>
                    <w:szCs w:val="24"/>
                  </w:rPr>
                </w:rPrChange>
              </w:rPr>
              <w:t>mg to tons (10</w:t>
            </w:r>
            <w:r w:rsidRPr="00543AA9">
              <w:rPr>
                <w:rFonts w:cs="Times"/>
                <w:szCs w:val="24"/>
                <w:highlight w:val="yellow"/>
                <w:vertAlign w:val="superscript"/>
                <w:rPrChange w:id="427" w:author="Geography" w:date="2015-08-27T20:19:00Z">
                  <w:rPr>
                    <w:rFonts w:cs="Times"/>
                    <w:szCs w:val="24"/>
                    <w:vertAlign w:val="superscript"/>
                  </w:rPr>
                </w:rPrChange>
              </w:rPr>
              <w:t>-</w:t>
            </w:r>
            <w:ins w:id="428" w:author="Geography" w:date="2015-08-28T18:14:00Z">
              <w:r w:rsidR="00002CAC">
                <w:rPr>
                  <w:rFonts w:cs="Times"/>
                  <w:szCs w:val="24"/>
                  <w:highlight w:val="yellow"/>
                  <w:vertAlign w:val="superscript"/>
                </w:rPr>
                <w:t>9</w:t>
              </w:r>
            </w:ins>
            <w:del w:id="429" w:author="Geography" w:date="2015-08-28T18:14:00Z">
              <w:r w:rsidRPr="00543AA9" w:rsidDel="00002CAC">
                <w:rPr>
                  <w:rFonts w:cs="Times"/>
                  <w:szCs w:val="24"/>
                  <w:highlight w:val="yellow"/>
                  <w:vertAlign w:val="superscript"/>
                  <w:rPrChange w:id="430" w:author="Geography" w:date="2015-08-27T20:19:00Z">
                    <w:rPr>
                      <w:rFonts w:cs="Times"/>
                      <w:szCs w:val="24"/>
                      <w:vertAlign w:val="superscript"/>
                    </w:rPr>
                  </w:rPrChange>
                </w:rPr>
                <w:delText>6</w:delText>
              </w:r>
            </w:del>
            <w:r w:rsidRPr="00543AA9">
              <w:rPr>
                <w:rFonts w:cs="Times"/>
                <w:szCs w:val="24"/>
                <w:highlight w:val="yellow"/>
                <w:rPrChange w:id="431" w:author="Geography" w:date="2015-08-27T20:19:00Z">
                  <w:rPr>
                    <w:rFonts w:cs="Times"/>
                    <w:szCs w:val="24"/>
                  </w:rPr>
                </w:rPrChange>
              </w:rPr>
              <w:t>).</w:t>
            </w:r>
            <w:commentRangeEnd w:id="425"/>
            <w:r w:rsidR="004D6FDA" w:rsidRPr="00543AA9">
              <w:rPr>
                <w:rStyle w:val="CommentReference"/>
                <w:highlight w:val="yellow"/>
                <w:rPrChange w:id="432" w:author="Geography" w:date="2015-08-27T20:19:00Z">
                  <w:rPr>
                    <w:rStyle w:val="CommentReference"/>
                  </w:rPr>
                </w:rPrChange>
              </w:rPr>
              <w:commentReference w:id="425"/>
            </w:r>
          </w:p>
        </w:tc>
      </w:tr>
    </w:tbl>
    <w:p w:rsidR="00D758D4" w:rsidRDefault="000C26A7">
      <w:r>
        <w:t>Storm events can be defined by precipitation</w:t>
      </w:r>
      <w:r w:rsidR="008E76A6">
        <w:t xml:space="preserve"> </w:t>
      </w:r>
      <w:r w:rsidR="008E76A6">
        <w:fldChar w:fldCharType="begin" w:fldLock="1"/>
      </w:r>
      <w:r w:rsidR="008E76A6">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"mendeley" : { "formattedCitation" : "(Hicks, 1990)", "plainTextFormattedCitation" : "(Hicks, 1990)", "previouslyFormattedCitation" : "(Hicks, 1990)" }, "properties" : { "noteIndex" : 0 }, "schema" : "https://github.com/citation-style-language/schema/raw/master/csl-citation.json" }</w:instrText>
      </w:r>
      <w:r w:rsidR="008E76A6">
        <w:fldChar w:fldCharType="separate"/>
      </w:r>
      <w:r w:rsidR="008E76A6" w:rsidRPr="008E76A6">
        <w:rPr>
          <w:noProof/>
        </w:rPr>
        <w:t>(Hicks, 1990)</w:t>
      </w:r>
      <w:r w:rsidR="008E76A6">
        <w:fldChar w:fldCharType="end"/>
      </w:r>
      <w:r>
        <w:t xml:space="preserve"> or discharge parameters </w:t>
      </w:r>
      <w:r w:rsidR="008E76A6">
        <w:fldChar w:fldCharType="begin" w:fldLock="1"/>
      </w:r>
      <w:r w:rsidR="008E76A6">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8E76A6">
        <w:fldChar w:fldCharType="separate"/>
      </w:r>
      <w:r w:rsidR="008E76A6" w:rsidRPr="008E76A6">
        <w:rPr>
          <w:noProof/>
        </w:rPr>
        <w:t>(Duvert et al., 2012)</w:t>
      </w:r>
      <w:r w:rsidR="008E76A6">
        <w:fldChar w:fldCharType="end"/>
      </w:r>
      <w:r>
        <w:t xml:space="preserve">, and the method used to identify storm events on the hydrograph can significantly influence the analysis of </w:t>
      </w:r>
      <w:r w:rsidR="005D50D5">
        <w:t>SSY</w:t>
      </w:r>
      <w:r w:rsidR="005D50D5">
        <w:rPr>
          <w:vertAlign w:val="subscript"/>
        </w:rPr>
        <w:t>EV</w:t>
      </w:r>
      <w:r w:rsidR="008E76A6">
        <w:t xml:space="preserve"> </w:t>
      </w:r>
      <w:r w:rsidR="008E76A6">
        <w:fldChar w:fldCharType="begin" w:fldLock="1"/>
      </w:r>
      <w:r w:rsidR="008E76A6">
        <w:instrText>ADDIN CSL_CITATION { "citationItems" : [ { "id" : "ITEM-1", "itemData" : { "DOI" : "10.1016/j.catena.2012.10.018", "ISSN" : "03418162", "author" : [ { "dropping-particle" : "", "family" : "Gellis", "given" : "A.C.", "non-dropping-particle" : "", "parse-names" : false, "suffix" : "" } ], "container-title" : "Catena", "id" : "ITEM-1", "issued" : { "date-parts" : [ [ "2013", "5" ] ] }, "page" : "39-57", "publisher" : "Elsevier B.V.", "title" : "Factors influencing storm-generated suspended-sediment concentrations and loads in four basins of contrasting land use, humid-tropical Puerto Rico", "type" : "article-journal", "volume" : "104" }, "uris" : [ "http://www.mendeley.com/documents/?uuid=9ff1e0d0-9fb2-407a-9150-ccd91c649ab0" ] } ], "mendeley" : { "formattedCitation" : "(Gellis, 2013)", "plainTextFormattedCitation" : "(Gellis, 2013)", "previouslyFormattedCitation" : "(Gellis, 2013)" }, "properties" : { "noteIndex" : 0 }, "schema" : "https://github.com/citation-style-language/schema/raw/master/csl-citation.json" }</w:instrText>
      </w:r>
      <w:r w:rsidR="008E76A6">
        <w:fldChar w:fldCharType="separate"/>
      </w:r>
      <w:r w:rsidR="008E76A6" w:rsidRPr="008E76A6">
        <w:rPr>
          <w:noProof/>
        </w:rPr>
        <w:t>(Gellis, 2013)</w:t>
      </w:r>
      <w:r w:rsidR="008E76A6">
        <w:fldChar w:fldCharType="end"/>
      </w:r>
      <w:r>
        <w:t>. Complex graphical or rule-based techniques for hydrograph separation may be implemented</w:t>
      </w:r>
      <w:r w:rsidR="008E76A6">
        <w:t xml:space="preserve"> </w:t>
      </w:r>
      <w:r w:rsidR="008E76A6">
        <w:fldChar w:fldCharType="begin" w:fldLock="1"/>
      </w:r>
      <w:r w:rsidR="00E5494F">
        <w:instrText>ADDIN CSL_CITATION { "citationItems" : [ { "id" : "ITEM-1", "itemData" : { "abstract" : "This book reviews many of the problems which currently confront the environmental planner - problems which promise to become even more signifcant in the near future. Water resources are examined essentially from a physical standpoint, although throughout the text the emphasis is on the application of basic hydrologic principles in problem solving. The stated aim of the authors is to make all those concerned with planning more aware of the opportunities and constraints of natural processes in maintaining or reclaiming environmental quality. They are successful in outlining the significant role of water in many environmental issues. The book provides a comprehensive review of the current literature associated with water resources, but perhaps more importantly can also be used as an introductory working document in dealing with particular environmental problems. Several chapters for instance include working examples to illustrate specific problem-solving techniques. The book is divided into four sections, the first of which describes six case studies and exemplifies many of the problems facing the environmental planner today. The remaining three sections discuss basic hydrologic principles, fluvial geomorphology and water quality, stressing the value of such studies for improved environmental management. The text is supplemented by bibliographies, photographs, tables, and diagrams.", "author" : [ { "dropping-particle" : "", "family" : "Dunne", "given" : "T", "non-dropping-particle" : "", "parse-names" : false, "suffix" : "" }, { "dropping-particle" : "", "family" : "Leopold", "given" : "L B", "non-dropping-particle" : "", "parse-names" : false, "suffix" : "" } ], "id" : "ITEM-1", "issued" : { "date-parts" : [ [ "1978" ] ] }, "note" : "Other Information: From review by Graham Tobin, Univ. of Iowa, Environ. Prof., Vol.1, No. 4, 261(1978)", "number-of-pages" : "818", "publisher" : "W.H. Freeman and Company", "publisher-place" : "New York", "title" : "Water in environmental planning", "type" : "book" }, "uris" : [ "http://www.mendeley.com/documents/?uuid=51edbd03-08d1-4cf2-ad24-758938da8b20" ] }, { "id" : "ITEM-2", "itemData" : { "author" : [ { "dropping-particle" : "", "family" : "Perreault", "given" : "J.", "non-dropping-particle" : "", "parse-names" : false, "suffix" : "" } ], "id" : "ITEM-2",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"(Dunne and Leopold, 1978; Perreault, 2010)", "plainTextFormattedCitation" : "(Dunne and Leopold, 1978; Perreault, 2010)", "previouslyFormattedCitation" : "(Dunne and Leopold, 1978; Perreault, 2010)" }, "properties" : { "noteIndex" : 0 }, "schema" : "https://github.com/citation-style-language/schema/raw/master/csl-citation.json" }</w:instrText>
      </w:r>
      <w:r w:rsidR="008E76A6">
        <w:fldChar w:fldCharType="separate"/>
      </w:r>
      <w:r w:rsidR="008E76A6" w:rsidRPr="008E76A6">
        <w:rPr>
          <w:noProof/>
        </w:rPr>
        <w:t>(Dunne and Leopold, 1978; Perreault, 2010)</w:t>
      </w:r>
      <w:r w:rsidR="008E76A6">
        <w:fldChar w:fldCharType="end"/>
      </w:r>
      <w:r>
        <w:t>, but for this research the simple stage height threshold rule was used due to the flashy hydrologic response, low baseflow discharge, and short duration of recession curves between events</w:t>
      </w:r>
      <w:r w:rsidR="002554C2">
        <w:t xml:space="preserve"> </w:t>
      </w:r>
      <w:r w:rsidR="002554C2">
        <w:fldChar w:fldCharType="begin" w:fldLock="1"/>
      </w:r>
      <w:r w:rsidR="001C41C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"id" : "ITEM-2",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"ITEM-2", "issue" : "1", "issued" : { "date-parts" : [ [ "2003" ] ] }, "page" : "27-38", "title" : "Sediment yields from plantation forestry and pastoral farming, coastal Hawke's Bay, North Island, New Zealand", "type" : "article-journal", "volume" : "42" }, "uris" : [ "http://www.mendeley.com/documents/?uuid=3171324e-44a1-4b3c-9404-ff8099105a7c" ] } ], "mendeley" : { "formattedCitation" : "(Fahey et al., 2003; Lewis et al., 2001)", "plainTextFormattedCitation" : "(Fahey et al., 2003; Lewis et al., 2001)", "previouslyFormattedCitation" : "(Fahey et al., 2003; Lewis et al., 2001)" }, "properties" : { "noteIndex" : 0 }, "schema" : "https://github.com/citation-style-language/schema/raw/master/csl-citation.json" }</w:instrText>
      </w:r>
      <w:r w:rsidR="002554C2">
        <w:fldChar w:fldCharType="separate"/>
      </w:r>
      <w:r w:rsidR="002554C2" w:rsidRPr="002554C2">
        <w:rPr>
          <w:noProof/>
        </w:rPr>
        <w:t>(Fahey et al., 2003; Lewis et al., 2001)</w:t>
      </w:r>
      <w:r w:rsidR="002554C2">
        <w:fldChar w:fldCharType="end"/>
      </w:r>
      <w:r>
        <w:t>. A storm event was defined as the period of time when stream stage height exceeded a given threshold</w:t>
      </w:r>
      <w:r w:rsidR="00F24C30">
        <w:t xml:space="preserve"> for a minimum of two hours</w:t>
      </w:r>
      <w:r>
        <w:t xml:space="preserve">. The threshold was defined as the </w:t>
      </w:r>
      <w:commentRangeStart w:id="433"/>
      <w:r>
        <w:t>mean stage</w:t>
      </w:r>
      <w:commentRangeEnd w:id="433"/>
      <w:r w:rsidR="008D247D">
        <w:rPr>
          <w:rStyle w:val="CommentReference"/>
        </w:rPr>
        <w:commentReference w:id="433"/>
      </w:r>
      <w:r>
        <w:t>, plus one standard deviation</w:t>
      </w:r>
      <w:r w:rsidR="002554C2" w:rsidRPr="002554C2">
        <w:t xml:space="preserve"> </w:t>
      </w:r>
      <w:r w:rsidR="002554C2">
        <w:t xml:space="preserve">and the term "baseflow" is used to designate </w:t>
      </w:r>
      <w:r w:rsidR="00F24C30">
        <w:t xml:space="preserve">periods when </w:t>
      </w:r>
      <w:r w:rsidR="002554C2">
        <w:t xml:space="preserve">flow </w:t>
      </w:r>
      <w:ins w:id="434" w:author="Trent Biggs" w:date="2015-08-24T18:27:00Z">
        <w:r w:rsidR="008D247D">
          <w:t xml:space="preserve">was </w:t>
        </w:r>
      </w:ins>
      <w:r w:rsidR="002554C2">
        <w:t>below the storm threshold</w:t>
      </w:r>
      <w:r w:rsidR="00F24C30">
        <w:t xml:space="preserve"> or exceeded the threshold for less than two hours</w:t>
      </w:r>
      <w:r>
        <w:t xml:space="preserve">. Complex storm events occurred when </w:t>
      </w:r>
      <w:ins w:id="435" w:author="Trent Biggs" w:date="2015-08-24T18:27:00Z">
        <w:r w:rsidR="008D247D">
          <w:t xml:space="preserve">additional </w:t>
        </w:r>
      </w:ins>
      <w:del w:id="436" w:author="Trent Biggs" w:date="2015-08-24T18:27:00Z">
        <w:r w:rsidDel="008D247D">
          <w:delText xml:space="preserve">subsequent </w:delText>
        </w:r>
      </w:del>
      <w:r>
        <w:t xml:space="preserve">rain fell before the stream stage fell below the storm threshold. </w:t>
      </w:r>
      <w:ins w:id="437" w:author="Trent Biggs" w:date="2015-08-24T18:28:00Z">
        <w:r w:rsidR="008D247D">
          <w:t>Events</w:t>
        </w:r>
        <w:r w:rsidR="00FF6915">
          <w:t xml:space="preserve"> with multiple Q peaks were separated into separate events if</w:t>
        </w:r>
        <w:r w:rsidR="008D247D">
          <w:t xml:space="preserve"> </w:t>
        </w:r>
        <w:r w:rsidR="00FF6915">
          <w:t xml:space="preserve">the </w:t>
        </w:r>
      </w:ins>
      <w:del w:id="438" w:author="Trent Biggs" w:date="2015-08-24T18:28:00Z">
        <w:r w:rsidR="002554C2" w:rsidDel="008D247D">
          <w:delText>W</w:delText>
        </w:r>
        <w:r w:rsidR="002554C2" w:rsidDel="00FF6915">
          <w:delText>here</w:delText>
        </w:r>
      </w:del>
      <w:del w:id="439" w:author="Trent Biggs" w:date="2015-08-24T18:27:00Z">
        <w:r w:rsidR="002554C2" w:rsidDel="008D247D">
          <w:delText xml:space="preserve"> </w:delText>
        </w:r>
        <w:r w:rsidDel="008D247D">
          <w:delText xml:space="preserve">Q </w:delText>
        </w:r>
      </w:del>
      <w:r>
        <w:t xml:space="preserve">peaks were separated by at least a two hour period and </w:t>
      </w:r>
      <w:ins w:id="440" w:author="Trent Biggs" w:date="2015-08-24T18:27:00Z">
        <w:r w:rsidR="008D247D">
          <w:t>Q</w:t>
        </w:r>
      </w:ins>
      <w:del w:id="441" w:author="Trent Biggs" w:date="2015-08-24T18:27:00Z">
        <w:r w:rsidDel="008D247D">
          <w:delText>Q</w:delText>
        </w:r>
      </w:del>
      <w:r>
        <w:t xml:space="preserve"> was </w:t>
      </w:r>
      <w:commentRangeStart w:id="442"/>
      <w:r>
        <w:t>nearly at baseflow</w:t>
      </w:r>
      <w:commentRangeEnd w:id="442"/>
      <w:r w:rsidR="00FF6915">
        <w:rPr>
          <w:rStyle w:val="CommentReference"/>
        </w:rPr>
        <w:commentReference w:id="442"/>
      </w:r>
      <w:del w:id="443" w:author="Trent Biggs" w:date="2015-08-24T18:29:00Z">
        <w:r w:rsidDel="00FF6915">
          <w:delText xml:space="preserve">, </w:delText>
        </w:r>
      </w:del>
      <w:del w:id="444" w:author="Trent Biggs" w:date="2015-08-24T18:28:00Z">
        <w:r w:rsidR="002554C2" w:rsidDel="008D247D">
          <w:delText xml:space="preserve">these </w:delText>
        </w:r>
        <w:r w:rsidDel="00FF6915">
          <w:delText>complex storm events were separated into individual storm events</w:delText>
        </w:r>
        <w:r w:rsidR="002554C2" w:rsidDel="00FF6915">
          <w:delText xml:space="preserve"> for analysis</w:delText>
        </w:r>
      </w:del>
      <w:r>
        <w:t xml:space="preserve">. Several small events produced </w:t>
      </w:r>
      <w:r w:rsidR="002554C2">
        <w:t xml:space="preserve">sediment </w:t>
      </w:r>
      <w:r>
        <w:t xml:space="preserve">runoff </w:t>
      </w:r>
      <w:r w:rsidR="002554C2">
        <w:t xml:space="preserve">and high SSC </w:t>
      </w:r>
      <w:r>
        <w:t xml:space="preserve">but </w:t>
      </w:r>
      <w:r w:rsidR="00F24C30">
        <w:t>did not meet the storm definition criteria</w:t>
      </w:r>
      <w:r>
        <w:t xml:space="preserve"> to be included as a storm </w:t>
      </w:r>
      <w:r w:rsidR="00F24C30">
        <w:t>event</w:t>
      </w:r>
      <w:r>
        <w:t>.</w:t>
      </w:r>
    </w:p>
    <w:p w:rsidR="00D758D4" w:rsidRDefault="000C26A7">
      <w:pPr>
        <w:pStyle w:val="Heading3"/>
      </w:pPr>
      <w:r>
        <w:t>Relationship of sediment load to sediment budget</w:t>
      </w:r>
    </w:p>
    <w:p w:rsidR="00D758D4" w:rsidRDefault="000C26A7">
      <w:r>
        <w:t xml:space="preserve">We use the measured sediment </w:t>
      </w:r>
      <w:r w:rsidR="006C29CD">
        <w:t xml:space="preserve">yield </w:t>
      </w:r>
      <w:r>
        <w:t>at three location</w:t>
      </w:r>
      <w:ins w:id="445" w:author="Geography" w:date="2015-08-28T18:15:00Z">
        <w:r w:rsidR="00002CAC">
          <w:t>s</w:t>
        </w:r>
      </w:ins>
      <w:r>
        <w:t xml:space="preserve"> to quantify the in-stream sediment budget. Other components of sediment budgets include channel erosion</w:t>
      </w:r>
      <w:ins w:id="446" w:author="Geography" w:date="2015-08-28T18:15:00Z">
        <w:r w:rsidR="00002CAC">
          <w:t xml:space="preserve"> and</w:t>
        </w:r>
      </w:ins>
      <w:del w:id="447" w:author="Geography" w:date="2015-08-28T18:15:00Z">
        <w:r w:rsidDel="00002CAC">
          <w:delText>,</w:delText>
        </w:r>
      </w:del>
      <w:r>
        <w:t xml:space="preserve"> or channel and floodplain deposition</w:t>
      </w:r>
      <w:r w:rsidR="006C29CD">
        <w:t xml:space="preserve"> </w:t>
      </w:r>
      <w:r w:rsidR="006C29CD">
        <w:fldChar w:fldCharType="begin" w:fldLock="1"/>
      </w:r>
      <w:r w:rsidR="00AD7AA3">
        <w:instrText>ADDIN CSL_CITATION { "citationItems" : [ { "id" : "ITEM-1", "itemData" : { "DOI" : "10.1016/j.envsci.2007.10.004", "ISBN" : "1462-9011", "ISSN" : "14629011", "abstract" : "There is increasing recognition that fine sediment represents an important diffuse source pollutant in surface waters, due to its role in governing the transfer and fate of many substances, including nutrients, heavy metals, pesticides and other organic contaminants, and because of its impacts on aquatic ecology. Catchment management strategies therefore frequently need to include provision for the control of sediment mobilisation and delivery. The sediment budget concept provides a valuable framework for assisting the management and control of diffuse source sediment pollution and associated problems, by identifying the key sources and demonstrating the importance of intermediate stores and the likely impact of upstream mitigation strategies on downstream suspended sediment and sediment-associated contaminant fluxes. Accordingly, the utility of the sediment budget concept for catchment management is further discussed, by introducing examples from several contrasting river basins. ?? 2007 Elsevier Ltd. All rights reserved.", "author" : [ { "dropping-particle" : "", "family" : "Walling", "given" : "D. E.", "non-dropping-particle" : "", "parse-names" : false, "suffix" : "" }, { "dropping-particle" : "", "family" : "Collins", "given" : "a. L.", "non-dropping-particle" : "", "parse-names" : false, "suffix" : "" } ], "container-title" : "Environmental Science and Policy", "id" : "ITEM-1", "issue" : "2", "issued" : { "date-parts" : [ [ "2008" ] ] }, "page" : "136-143", "title" : "The catchment sediment budget as a management tool", "type" : "article-journal", "volume" : "11" }, "uris" : [ "http://www.mendeley.com/documents/?uuid=5df21b5d-2fd2-4c75-b1b1-0d8fba23b522" ] } ], "mendeley" : { "formattedCitation" : "(Walling and Collins, 2008)", "plainTextFormattedCitation" : "(Walling and Collins, 2008)", "previouslyFormattedCitation" : "(Walling and Collins, 2008)" }, "properties" : { "noteIndex" : 0 }, "schema" : "https://github.com/citation-style-language/schema/raw/master/csl-citation.json" }</w:instrText>
      </w:r>
      <w:r w:rsidR="006C29CD">
        <w:fldChar w:fldCharType="separate"/>
      </w:r>
      <w:r w:rsidR="006C29CD" w:rsidRPr="006C29CD">
        <w:rPr>
          <w:noProof/>
        </w:rPr>
        <w:t>(Walling and Collins, 2008)</w:t>
      </w:r>
      <w:r w:rsidR="006C29CD">
        <w:fldChar w:fldCharType="end"/>
      </w:r>
      <w:r>
        <w:t>. Sediment storage and remobilization can significantly complicate the interpretation of in</w:t>
      </w:r>
      <w:r w:rsidR="006C29CD">
        <w:t>-</w:t>
      </w:r>
      <w:r>
        <w:t>stream loads, and complicate the identification of a land use signal. In Faga'alu, the channel bed is predominantly large volcanic cobbles and coarse gravel, with no significant patches of fine sediment. Upstream of the village, the valley is very narrow with no floodplain. In the downstream reaches of the lower watershed, where fines might deposit in the floodplain, the channel has been stabilized with cobble reinforced by fencing, so overbank flows and sediment deposition on the floodplain are not observed. We therefore assume that channel erosion and channel and floodplain deposition are insignificant components of the sediment budge</w:t>
      </w:r>
      <w:r w:rsidR="006C29CD">
        <w:t>t, so the measured sediment yield</w:t>
      </w:r>
      <w:r>
        <w:t>s at the three locations reflect differences in hillslope</w:t>
      </w:r>
      <w:r w:rsidR="00D85CFA">
        <w:t xml:space="preserve"> sediment supply</w:t>
      </w:r>
      <w:r>
        <w:t>. Minimal sediment storage also reduces the lag time between landscape disturbance and observation of sediment at the watershed outlet.</w:t>
      </w:r>
    </w:p>
    <w:p w:rsidR="00D758D4" w:rsidRDefault="000C26A7">
      <w:pPr>
        <w:pStyle w:val="Heading3"/>
      </w:pPr>
      <w:r>
        <w:t>Quantifying SSY from disturbed and undisturbed subwatersheds</w:t>
      </w:r>
    </w:p>
    <w:p w:rsidR="00D758D4" w:rsidRDefault="000C26A7">
      <w:r>
        <w:t xml:space="preserve">A main objective for this study was to quantify </w:t>
      </w:r>
      <w:del w:id="448" w:author="Geography" w:date="2015-08-27T20:25:00Z">
        <w:r w:rsidDel="00B36F6D">
          <w:delText xml:space="preserve">increased </w:delText>
        </w:r>
      </w:del>
      <w:ins w:id="449" w:author="Geography" w:date="2015-08-27T20:25:00Z">
        <w:r w:rsidR="00B36F6D">
          <w:t xml:space="preserve">changes in </w:t>
        </w:r>
      </w:ins>
      <w:del w:id="450" w:author="Geography" w:date="2015-08-28T18:16:00Z">
        <w:r w:rsidDel="00002CAC">
          <w:delText xml:space="preserve">total </w:delText>
        </w:r>
      </w:del>
      <w:r>
        <w:t>SSY</w:t>
      </w:r>
      <w:r w:rsidR="00D85CFA">
        <w:t xml:space="preserve"> from Faga’alu Stream</w:t>
      </w:r>
      <w:r>
        <w:t xml:space="preserve"> to Faga'alu Bay (</w:t>
      </w:r>
      <w:r w:rsidR="005D50D5">
        <w:t>SSY</w:t>
      </w:r>
      <w:ins w:id="451" w:author="Geography" w:date="2015-08-28T18:16:00Z">
        <w:r w:rsidR="00002CAC">
          <w:rPr>
            <w:vertAlign w:val="subscript"/>
          </w:rPr>
          <w:t>FG3</w:t>
        </w:r>
      </w:ins>
      <w:del w:id="452" w:author="Geography" w:date="2015-08-28T18:16:00Z">
        <w:r w:rsidR="005D50D5" w:rsidDel="00002CAC">
          <w:rPr>
            <w:vertAlign w:val="subscript"/>
          </w:rPr>
          <w:delText>TOTAL</w:delText>
        </w:r>
      </w:del>
      <w:r>
        <w:t xml:space="preserve">) </w:t>
      </w:r>
      <w:ins w:id="453" w:author="Geography" w:date="2015-08-28T18:16:00Z">
        <w:r w:rsidR="00002CAC">
          <w:t>due to human activities</w:t>
        </w:r>
      </w:ins>
      <w:del w:id="454" w:author="Geography" w:date="2015-08-28T18:16:00Z">
        <w:r w:rsidDel="00002CAC">
          <w:delText>from human disturbed areas</w:delText>
        </w:r>
      </w:del>
      <w:r>
        <w:t>. Relative contributions</w:t>
      </w:r>
      <w:r w:rsidR="006C29CD">
        <w:t xml:space="preserve"> to SSY</w:t>
      </w:r>
      <w:ins w:id="455" w:author="Geography" w:date="2015-08-28T18:17:00Z">
        <w:r w:rsidR="00002CAC">
          <w:rPr>
            <w:vertAlign w:val="subscript"/>
          </w:rPr>
          <w:t>FG3</w:t>
        </w:r>
      </w:ins>
      <w:del w:id="456" w:author="Geography" w:date="2015-08-28T18:17:00Z">
        <w:r w:rsidR="006C29CD" w:rsidRPr="006C29CD" w:rsidDel="00002CAC">
          <w:rPr>
            <w:vertAlign w:val="subscript"/>
          </w:rPr>
          <w:delText>TOTAL</w:delText>
        </w:r>
      </w:del>
      <w:r>
        <w:t xml:space="preserve"> from undisturbed and human-disturbed areas wer</w:t>
      </w:r>
      <w:r w:rsidR="006C29CD">
        <w:t>e assessed using two approaches</w:t>
      </w:r>
      <w:r>
        <w:t>: 1) comparing SSY contributions from subwatersheds for each storm and the average of all storms, and 2) the Disturbance Ratio (DR).</w:t>
      </w:r>
    </w:p>
    <w:p w:rsidR="00D758D4" w:rsidDel="00B36F6D" w:rsidRDefault="000C26A7">
      <w:pPr>
        <w:rPr>
          <w:del w:id="457" w:author="Geography" w:date="2015-08-27T20:27:00Z"/>
        </w:rPr>
      </w:pPr>
      <w:r>
        <w:t>The</w:t>
      </w:r>
      <w:r w:rsidR="006C29CD">
        <w:t xml:space="preserve"> percent contributions</w:t>
      </w:r>
      <w:ins w:id="458" w:author="Geography" w:date="2015-08-28T18:17:00Z">
        <w:r w:rsidR="00002CAC">
          <w:t xml:space="preserve"> of </w:t>
        </w:r>
      </w:ins>
      <w:del w:id="459" w:author="Geography" w:date="2015-08-28T18:17:00Z">
        <w:r w:rsidR="006C29CD" w:rsidDel="00002CAC">
          <w:delText xml:space="preserve"> to </w:delText>
        </w:r>
        <w:r w:rsidR="005D50D5" w:rsidDel="00002CAC">
          <w:delText>SSY</w:delText>
        </w:r>
        <w:r w:rsidR="006C29CD" w:rsidDel="00002CAC">
          <w:rPr>
            <w:vertAlign w:val="subscript"/>
          </w:rPr>
          <w:delText>TOTAL</w:delText>
        </w:r>
        <w:r w:rsidDel="00002CAC">
          <w:delText xml:space="preserve"> from the </w:delText>
        </w:r>
      </w:del>
      <w:r>
        <w:t xml:space="preserve">UPPER and LOWER subwatersheds </w:t>
      </w:r>
      <w:ins w:id="460" w:author="Geography" w:date="2015-08-28T18:17:00Z">
        <w:r w:rsidR="00002CAC">
          <w:t>to SSY</w:t>
        </w:r>
        <w:r w:rsidR="00002CAC">
          <w:rPr>
            <w:vertAlign w:val="subscript"/>
          </w:rPr>
          <w:t>FG3</w:t>
        </w:r>
        <w:r w:rsidR="00002CAC">
          <w:t xml:space="preserve"> </w:t>
        </w:r>
      </w:ins>
      <w:r>
        <w:t xml:space="preserve">were calculated </w:t>
      </w:r>
      <w:r w:rsidR="00D85CFA">
        <w:t>from</w:t>
      </w:r>
      <w:r>
        <w:t xml:space="preserve"> </w:t>
      </w:r>
      <w:r w:rsidR="005D50D5">
        <w:t>SSY</w:t>
      </w:r>
      <w:r w:rsidR="005D50D5">
        <w:rPr>
          <w:vertAlign w:val="subscript"/>
        </w:rPr>
        <w:t>EV</w:t>
      </w:r>
      <w:r>
        <w:t xml:space="preserve"> </w:t>
      </w:r>
      <w:r w:rsidR="00D85CFA">
        <w:t xml:space="preserve">measured </w:t>
      </w:r>
      <w:r>
        <w:t>at FG1 and FG3 (Figure 1)</w:t>
      </w:r>
      <w:del w:id="461" w:author="Geography" w:date="2015-08-27T20:26:00Z">
        <w:r w:rsidDel="00B36F6D">
          <w:delText>. Total SSY loading to the Bay was measured at FG3 (</w:delText>
        </w:r>
        <w:r w:rsidR="005D50D5" w:rsidDel="00B36F6D">
          <w:delText>SSY</w:delText>
        </w:r>
        <w:r w:rsidR="005D50D5" w:rsidDel="00B36F6D">
          <w:rPr>
            <w:vertAlign w:val="subscript"/>
          </w:rPr>
          <w:delText>TOTAL</w:delText>
        </w:r>
        <w:r w:rsidDel="00B36F6D">
          <w:delText xml:space="preserve">= </w:delText>
        </w:r>
        <w:r w:rsidR="005D50D5" w:rsidDel="00B36F6D">
          <w:delText>SSY</w:delText>
        </w:r>
        <w:r w:rsidR="005D50D5" w:rsidDel="00B36F6D">
          <w:rPr>
            <w:vertAlign w:val="subscript"/>
          </w:rPr>
          <w:delText>FG3</w:delText>
        </w:r>
        <w:r w:rsidDel="00B36F6D">
          <w:delText>). SSY from the UPPER subwatershed was measured at FG1 (</w:delText>
        </w:r>
        <w:r w:rsidR="005D50D5" w:rsidDel="00B36F6D">
          <w:delText>SSY</w:delText>
        </w:r>
        <w:r w:rsidR="005D50D5" w:rsidDel="00B36F6D">
          <w:rPr>
            <w:vertAlign w:val="subscript"/>
          </w:rPr>
          <w:delText>UPPER</w:delText>
        </w:r>
        <w:r w:rsidDel="00B36F6D">
          <w:delText xml:space="preserve"> = </w:delText>
        </w:r>
        <w:r w:rsidR="005D50D5" w:rsidDel="00B36F6D">
          <w:delText>SSY</w:delText>
        </w:r>
        <w:r w:rsidR="005D50D5" w:rsidDel="00B36F6D">
          <w:rPr>
            <w:vertAlign w:val="subscript"/>
          </w:rPr>
          <w:delText>FG1</w:delText>
        </w:r>
        <w:r w:rsidDel="00B36F6D">
          <w:delText>)</w:delText>
        </w:r>
      </w:del>
      <w:r>
        <w:t xml:space="preserve">. SSY from the LOWER subwatershed was calculated as </w:t>
      </w:r>
      <w:r w:rsidR="00D85CFA">
        <w:t>SSY</w:t>
      </w:r>
      <w:r w:rsidR="00D85CFA">
        <w:rPr>
          <w:vertAlign w:val="subscript"/>
        </w:rPr>
        <w:t>LOWER</w:t>
      </w:r>
      <w:r w:rsidR="00D85CFA">
        <w:t>=</w:t>
      </w:r>
      <w:r w:rsidR="005D50D5">
        <w:t>SSY</w:t>
      </w:r>
      <w:r w:rsidR="005D50D5">
        <w:rPr>
          <w:vertAlign w:val="subscript"/>
        </w:rPr>
        <w:t>FG3</w:t>
      </w:r>
      <w:r>
        <w:t>-</w:t>
      </w:r>
      <w:r w:rsidR="005D50D5">
        <w:t>SSY</w:t>
      </w:r>
      <w:r w:rsidR="005D50D5">
        <w:rPr>
          <w:vertAlign w:val="subscript"/>
        </w:rPr>
        <w:t>FG1</w:t>
      </w:r>
      <w:r>
        <w:t xml:space="preserve">. Where </w:t>
      </w:r>
      <w:r w:rsidR="005D50D5">
        <w:t>SSY</w:t>
      </w:r>
      <w:r w:rsidR="005D50D5">
        <w:rPr>
          <w:vertAlign w:val="subscript"/>
        </w:rPr>
        <w:t>EV</w:t>
      </w:r>
      <w:r>
        <w:t xml:space="preserve"> data at FG2 were also available, the contributions from the quarry subwatershed (</w:t>
      </w:r>
      <w:r w:rsidR="005D50D5">
        <w:t>SSY</w:t>
      </w:r>
      <w:r w:rsidR="005D50D5">
        <w:rPr>
          <w:vertAlign w:val="subscript"/>
        </w:rPr>
        <w:t>LOWER</w:t>
      </w:r>
      <w:r>
        <w:t>_</w:t>
      </w:r>
      <w:r w:rsidRPr="00D85CFA">
        <w:rPr>
          <w:vertAlign w:val="subscript"/>
        </w:rPr>
        <w:t>QUARRY</w:t>
      </w:r>
      <w:r>
        <w:t xml:space="preserve"> = </w:t>
      </w:r>
      <w:r w:rsidR="005D50D5">
        <w:t>SSY</w:t>
      </w:r>
      <w:r w:rsidR="005D50D5">
        <w:rPr>
          <w:vertAlign w:val="subscript"/>
        </w:rPr>
        <w:t>FG2</w:t>
      </w:r>
      <w:r>
        <w:t>-</w:t>
      </w:r>
      <w:r w:rsidR="005D50D5">
        <w:t>SSY</w:t>
      </w:r>
      <w:r w:rsidR="005D50D5">
        <w:rPr>
          <w:vertAlign w:val="subscript"/>
        </w:rPr>
        <w:t>FG1</w:t>
      </w:r>
      <w:r>
        <w:t>), and village subwatershed (</w:t>
      </w:r>
      <w:r w:rsidR="005D50D5">
        <w:t>SSY</w:t>
      </w:r>
      <w:r w:rsidR="005D50D5">
        <w:rPr>
          <w:vertAlign w:val="subscript"/>
        </w:rPr>
        <w:t>LOWER</w:t>
      </w:r>
      <w:r>
        <w:t>_</w:t>
      </w:r>
      <w:r w:rsidRPr="00D85CFA">
        <w:rPr>
          <w:vertAlign w:val="subscript"/>
        </w:rPr>
        <w:t>VILLAGE</w:t>
      </w:r>
      <w:r>
        <w:t xml:space="preserve"> = </w:t>
      </w:r>
      <w:r w:rsidR="005D50D5">
        <w:t>SSY</w:t>
      </w:r>
      <w:r w:rsidR="005D50D5">
        <w:rPr>
          <w:vertAlign w:val="subscript"/>
        </w:rPr>
        <w:t>FG3</w:t>
      </w:r>
      <w:r>
        <w:t>-</w:t>
      </w:r>
      <w:r w:rsidR="005D50D5">
        <w:t>SSY</w:t>
      </w:r>
      <w:r w:rsidR="005D50D5">
        <w:rPr>
          <w:vertAlign w:val="subscript"/>
        </w:rPr>
        <w:t>FG2</w:t>
      </w:r>
      <w:r>
        <w:t xml:space="preserve">) were calculated separately. </w:t>
      </w:r>
    </w:p>
    <w:p w:rsidR="00D85CFA" w:rsidDel="00B36F6D" w:rsidRDefault="00D85CFA">
      <w:pPr>
        <w:rPr>
          <w:del w:id="462" w:author="Geography" w:date="2015-08-27T20:27:00Z"/>
        </w:rPr>
      </w:pPr>
    </w:p>
    <w:p w:rsidR="00D85CFA" w:rsidDel="00B36F6D" w:rsidRDefault="00D85CFA">
      <w:pPr>
        <w:rPr>
          <w:del w:id="463" w:author="Geography" w:date="2015-08-27T20:27:00Z"/>
        </w:rPr>
      </w:pPr>
    </w:p>
    <w:p w:rsidR="00D85CFA" w:rsidDel="00B36F6D" w:rsidRDefault="00D85CFA">
      <w:pPr>
        <w:rPr>
          <w:del w:id="464" w:author="Geography" w:date="2015-08-27T20:27:00Z"/>
        </w:rPr>
      </w:pPr>
    </w:p>
    <w:p w:rsidR="00D85CFA" w:rsidDel="00B36F6D" w:rsidRDefault="00D85CFA">
      <w:pPr>
        <w:rPr>
          <w:del w:id="465" w:author="Geography" w:date="2015-08-27T20:27:00Z"/>
        </w:rPr>
      </w:pPr>
    </w:p>
    <w:p w:rsidR="00D85CFA" w:rsidRDefault="00D85CFA"/>
    <w:p w:rsidR="00D758D4" w:rsidRDefault="000C26A7">
      <w:pPr>
        <w:rPr>
          <w:ins w:id="466" w:author="Geography" w:date="2015-08-27T20:27:00Z"/>
        </w:rPr>
      </w:pPr>
      <w:r>
        <w:t>Land cover in the LOWER subwatershed includes both undisturbed and human-disturbed surfaces. To calculate SSY from</w:t>
      </w:r>
      <w:ins w:id="467" w:author="Geography" w:date="2015-08-28T18:18:00Z">
        <w:r w:rsidR="00002CAC">
          <w:t xml:space="preserve"> </w:t>
        </w:r>
      </w:ins>
      <w:del w:id="468" w:author="Geography" w:date="2015-08-28T18:18:00Z">
        <w:r w:rsidDel="00002CAC">
          <w:delText xml:space="preserve"> the </w:delText>
        </w:r>
      </w:del>
      <w:r>
        <w:t>disturbed areas, SSY from undisturbed areas was estimated using the specific SSY (sSSY tons/</w:t>
      </w:r>
      <w:r w:rsidR="005D50D5">
        <w:t>km</w:t>
      </w:r>
      <w:r w:rsidR="005D50D5">
        <w:rPr>
          <w:vertAlign w:val="superscript"/>
        </w:rPr>
        <w:t>2</w:t>
      </w:r>
      <w:r>
        <w:t>) from the UPPER subwatershed multiplied by the undisturbed area in the LOWER subwatershed</w:t>
      </w:r>
      <w:del w:id="469" w:author="Geography" w:date="2015-08-28T18:18:00Z">
        <w:r w:rsidDel="00002CAC">
          <w:delText>s</w:delText>
        </w:r>
      </w:del>
      <w:r>
        <w:t>:</w:t>
      </w:r>
    </w:p>
    <w:p w:rsidR="00B36F6D" w:rsidRDefault="00B36F6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6480"/>
        <w:gridCol w:w="1880"/>
      </w:tblGrid>
      <w:tr w:rsidR="00AD7AA3" w:rsidRPr="00214B43" w:rsidTr="00CC73D4">
        <w:tc>
          <w:tcPr>
            <w:tcW w:w="990" w:type="dxa"/>
          </w:tcPr>
          <w:p w:rsidR="00AD7AA3" w:rsidRPr="00214B43" w:rsidRDefault="00AD7AA3" w:rsidP="00CC73D4">
            <w:pPr>
              <w:rPr>
                <w:rFonts w:ascii="Cambria" w:hAnsi="Cambria"/>
              </w:rPr>
            </w:pPr>
          </w:p>
        </w:tc>
        <w:tc>
          <w:tcPr>
            <w:tcW w:w="6480" w:type="dxa"/>
          </w:tcPr>
          <w:p w:rsidR="00AD7AA3" w:rsidRPr="00214B43" w:rsidRDefault="008D3141" w:rsidP="00CC73D4">
            <w:pPr>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dist</m:t>
                    </m:r>
                    <m:r>
                      <w:del w:id="470" w:author="Geography" w:date="2015-08-27T20:29:00Z">
                        <w:rPr>
                          <w:rFonts w:ascii="Cambria Math" w:hAnsi="Cambria Math"/>
                        </w:rPr>
                        <m:t>urbed</m:t>
                      </w:del>
                    </m:r>
                  </m:sub>
                </m:sSub>
                <m:r>
                  <w:rPr>
                    <w:rFonts w:ascii="Cambria Math" w:hAnsi="Cambria Math"/>
                  </w:rPr>
                  <m:t xml:space="preserve">= </m:t>
                </m:r>
                <m:sSub>
                  <m:sSubPr>
                    <m:ctrlPr>
                      <w:rPr>
                        <w:rFonts w:ascii="Cambria Math" w:hAnsi="Cambria Math"/>
                        <w:i/>
                      </w:rPr>
                    </m:ctrlPr>
                  </m:sSubPr>
                  <m:e>
                    <m:r>
                      <w:rPr>
                        <w:rFonts w:ascii="Cambria Math" w:hAnsi="Cambria Math"/>
                      </w:rPr>
                      <m:t>SSY</m:t>
                    </m:r>
                  </m:e>
                  <m:sub>
                    <m:r>
                      <w:rPr>
                        <w:rFonts w:ascii="Cambria Math" w:hAnsi="Cambria Math"/>
                      </w:rPr>
                      <m:t>subw</m:t>
                    </m:r>
                    <m:r>
                      <w:del w:id="471" w:author="Geography" w:date="2015-08-27T20:27:00Z">
                        <w:rPr>
                          <w:rFonts w:ascii="Cambria Math" w:hAnsi="Cambria Math"/>
                        </w:rPr>
                        <m:t>atershed</m:t>
                      </w:del>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sSSY</m:t>
                        </m:r>
                      </m:e>
                      <m:sub>
                        <m:r>
                          <w:rPr>
                            <w:rFonts w:ascii="Cambria Math" w:hAnsi="Cambria Math"/>
                          </w:rPr>
                          <m:t>UPPER</m:t>
                        </m:r>
                      </m:sub>
                    </m:sSub>
                    <m:r>
                      <w:rPr>
                        <w:rFonts w:ascii="Cambria Math" w:hAnsi="Cambria Math"/>
                      </w:rPr>
                      <m:t>*</m:t>
                    </m:r>
                    <m:sSub>
                      <m:sSubPr>
                        <m:ctrlPr>
                          <w:rPr>
                            <w:rFonts w:ascii="Cambria Math" w:hAnsi="Cambria Math"/>
                            <w:i/>
                          </w:rPr>
                        </m:ctrlPr>
                      </m:sSubPr>
                      <m:e>
                        <m:r>
                          <w:rPr>
                            <w:rFonts w:ascii="Cambria Math" w:hAnsi="Cambria Math"/>
                          </w:rPr>
                          <m:t>A</m:t>
                        </m:r>
                        <m:r>
                          <w:del w:id="472" w:author="Geography" w:date="2015-08-27T20:29:00Z">
                            <w:rPr>
                              <w:rFonts w:ascii="Cambria Math" w:hAnsi="Cambria Math"/>
                            </w:rPr>
                            <m:t>rea</m:t>
                          </w:del>
                        </m:r>
                      </m:e>
                      <m:sub>
                        <m:r>
                          <w:rPr>
                            <w:rFonts w:ascii="Cambria Math" w:hAnsi="Cambria Math"/>
                          </w:rPr>
                          <m:t>undist</m:t>
                        </m:r>
                      </m:sub>
                    </m:sSub>
                  </m:e>
                </m:d>
              </m:oMath>
            </m:oMathPara>
          </w:p>
        </w:tc>
        <w:tc>
          <w:tcPr>
            <w:tcW w:w="1880" w:type="dxa"/>
          </w:tcPr>
          <w:p w:rsidR="00AD7AA3" w:rsidRPr="00214B43" w:rsidRDefault="00AD7AA3" w:rsidP="00AD7AA3">
            <w:pPr>
              <w:ind w:firstLine="0"/>
              <w:jc w:val="right"/>
              <w:rPr>
                <w:rFonts w:ascii="Cambria" w:hAnsi="Cambria"/>
              </w:rPr>
            </w:pPr>
            <w:r w:rsidRPr="00214B43">
              <w:rPr>
                <w:rFonts w:ascii="Cambria" w:hAnsi="Cambria"/>
              </w:rPr>
              <w:t xml:space="preserve">Equation </w:t>
            </w:r>
            <w:r>
              <w:rPr>
                <w:rFonts w:ascii="Cambria" w:hAnsi="Cambria"/>
              </w:rPr>
              <w:t>2</w:t>
            </w:r>
          </w:p>
        </w:tc>
      </w:tr>
      <w:tr w:rsidR="00B36F6D" w:rsidRPr="00214B43" w:rsidTr="00CC73D4">
        <w:trPr>
          <w:ins w:id="473" w:author="Geography" w:date="2015-08-27T20:27:00Z"/>
        </w:trPr>
        <w:tc>
          <w:tcPr>
            <w:tcW w:w="990" w:type="dxa"/>
          </w:tcPr>
          <w:p w:rsidR="00B36F6D" w:rsidRPr="00214B43" w:rsidRDefault="00B36F6D" w:rsidP="00CC73D4">
            <w:pPr>
              <w:rPr>
                <w:ins w:id="474" w:author="Geography" w:date="2015-08-27T20:27:00Z"/>
                <w:rFonts w:ascii="Cambria" w:hAnsi="Cambria"/>
              </w:rPr>
            </w:pPr>
          </w:p>
        </w:tc>
        <w:tc>
          <w:tcPr>
            <w:tcW w:w="6480" w:type="dxa"/>
          </w:tcPr>
          <w:p w:rsidR="00B36F6D" w:rsidRDefault="00B36F6D" w:rsidP="00CC73D4">
            <w:pPr>
              <w:rPr>
                <w:ins w:id="475" w:author="Geography" w:date="2015-08-27T20:27:00Z"/>
                <w:rFonts w:ascii="Cambria" w:hAnsi="Cambria"/>
              </w:rPr>
            </w:pPr>
          </w:p>
        </w:tc>
        <w:tc>
          <w:tcPr>
            <w:tcW w:w="1880" w:type="dxa"/>
          </w:tcPr>
          <w:p w:rsidR="00B36F6D" w:rsidRPr="00214B43" w:rsidRDefault="00B36F6D" w:rsidP="00AD7AA3">
            <w:pPr>
              <w:ind w:firstLine="0"/>
              <w:jc w:val="right"/>
              <w:rPr>
                <w:ins w:id="476" w:author="Geography" w:date="2015-08-27T20:27:00Z"/>
                <w:rFonts w:ascii="Cambria" w:hAnsi="Cambria"/>
              </w:rPr>
            </w:pPr>
          </w:p>
        </w:tc>
      </w:tr>
      <w:tr w:rsidR="00AD7AA3" w:rsidRPr="00214B43" w:rsidTr="00CC73D4">
        <w:tc>
          <w:tcPr>
            <w:tcW w:w="9350" w:type="dxa"/>
            <w:gridSpan w:val="3"/>
          </w:tcPr>
          <w:p w:rsidR="00AD7AA3" w:rsidRPr="00BA7675" w:rsidRDefault="00AD7AA3" w:rsidP="00AD7AA3">
            <w:pPr>
              <w:ind w:firstLine="0"/>
              <w:rPr>
                <w:rFonts w:cs="Times"/>
              </w:rPr>
            </w:pPr>
            <w:r w:rsidRPr="00BA7675">
              <w:rPr>
                <w:rFonts w:cs="Times"/>
              </w:rPr>
              <w:t>where</w:t>
            </w:r>
            <w:r w:rsidRPr="00BA7675">
              <w:rPr>
                <w:rFonts w:cs="Times"/>
                <w:i/>
              </w:rPr>
              <w:t xml:space="preserve"> SSY</w:t>
            </w:r>
            <w:r w:rsidRPr="00BA7675">
              <w:rPr>
                <w:rFonts w:cs="Times"/>
                <w:i/>
                <w:vertAlign w:val="subscript"/>
              </w:rPr>
              <w:t>dist</w:t>
            </w:r>
            <w:del w:id="477" w:author="Geography" w:date="2015-08-27T20:29:00Z">
              <w:r w:rsidRPr="00BA7675" w:rsidDel="005B0F74">
                <w:rPr>
                  <w:rFonts w:cs="Times"/>
                  <w:i/>
                  <w:vertAlign w:val="subscript"/>
                </w:rPr>
                <w:delText>urbed</w:delText>
              </w:r>
            </w:del>
            <w:r w:rsidRPr="00BA7675">
              <w:rPr>
                <w:rFonts w:cs="Times"/>
              </w:rPr>
              <w:t xml:space="preserve"> is SSY from disturbed areas only (tons), </w:t>
            </w:r>
            <w:r w:rsidRPr="00BA7675">
              <w:rPr>
                <w:rFonts w:cs="Times"/>
                <w:i/>
              </w:rPr>
              <w:t>SSY</w:t>
            </w:r>
            <w:r w:rsidRPr="00BA7675">
              <w:rPr>
                <w:rFonts w:cs="Times"/>
                <w:i/>
                <w:vertAlign w:val="subscript"/>
              </w:rPr>
              <w:t>subw</w:t>
            </w:r>
            <w:del w:id="478" w:author="Geography" w:date="2015-08-27T20:28:00Z">
              <w:r w:rsidRPr="00BA7675" w:rsidDel="005B0F74">
                <w:rPr>
                  <w:rFonts w:cs="Times"/>
                  <w:i/>
                  <w:vertAlign w:val="subscript"/>
                </w:rPr>
                <w:delText>atershed</w:delText>
              </w:r>
            </w:del>
            <w:r w:rsidRPr="00BA7675">
              <w:rPr>
                <w:rFonts w:cs="Times"/>
              </w:rPr>
              <w:t xml:space="preserve"> is </w:t>
            </w:r>
            <w:ins w:id="479" w:author="Geography" w:date="2015-08-27T20:32:00Z">
              <w:r w:rsidR="002D0DA7">
                <w:rPr>
                  <w:rFonts w:cs="Times"/>
                </w:rPr>
                <w:t xml:space="preserve">measured </w:t>
              </w:r>
            </w:ins>
            <w:r w:rsidRPr="00BA7675">
              <w:rPr>
                <w:rFonts w:cs="Times"/>
              </w:rPr>
              <w:t xml:space="preserve">SSY </w:t>
            </w:r>
            <w:r>
              <w:rPr>
                <w:rFonts w:cs="Times"/>
              </w:rPr>
              <w:t>(tons)</w:t>
            </w:r>
            <w:del w:id="480" w:author="Geography" w:date="2015-08-27T20:33:00Z">
              <w:r w:rsidDel="002D0DA7">
                <w:rPr>
                  <w:rFonts w:cs="Times"/>
                </w:rPr>
                <w:delText xml:space="preserve"> </w:delText>
              </w:r>
              <w:r w:rsidRPr="00BA7675" w:rsidDel="002D0DA7">
                <w:rPr>
                  <w:rFonts w:cs="Times"/>
                </w:rPr>
                <w:delText>measured fr</w:delText>
              </w:r>
              <w:r w:rsidDel="002D0DA7">
                <w:rPr>
                  <w:rFonts w:cs="Times"/>
                </w:rPr>
                <w:delText xml:space="preserve">om the </w:delText>
              </w:r>
            </w:del>
            <w:commentRangeStart w:id="481"/>
            <w:del w:id="482" w:author="Geography" w:date="2015-08-27T20:31:00Z">
              <w:r w:rsidDel="002D0DA7">
                <w:rPr>
                  <w:rFonts w:cs="Times"/>
                </w:rPr>
                <w:delText>disturbed sub</w:delText>
              </w:r>
            </w:del>
            <w:del w:id="483" w:author="Geography" w:date="2015-08-27T20:33:00Z">
              <w:r w:rsidDel="002D0DA7">
                <w:rPr>
                  <w:rFonts w:cs="Times"/>
                </w:rPr>
                <w:delText>watershe</w:delText>
              </w:r>
            </w:del>
            <w:ins w:id="484" w:author="Geography" w:date="2015-08-28T18:19:00Z">
              <w:r w:rsidR="00002CAC">
                <w:rPr>
                  <w:rFonts w:cs="Times"/>
                </w:rPr>
                <w:t xml:space="preserve"> at </w:t>
              </w:r>
            </w:ins>
            <w:del w:id="485" w:author="Geography" w:date="2015-08-27T20:33:00Z">
              <w:r w:rsidDel="002D0DA7">
                <w:rPr>
                  <w:rFonts w:cs="Times"/>
                </w:rPr>
                <w:delText>d</w:delText>
              </w:r>
            </w:del>
            <w:del w:id="486" w:author="Geography" w:date="2015-08-28T18:19:00Z">
              <w:r w:rsidDel="00002CAC">
                <w:rPr>
                  <w:rFonts w:cs="Times"/>
                </w:rPr>
                <w:delText xml:space="preserve"> </w:delText>
              </w:r>
            </w:del>
            <w:commentRangeEnd w:id="481"/>
            <w:r w:rsidR="002D0DA7">
              <w:rPr>
                <w:rStyle w:val="CommentReference"/>
                <w:rFonts w:eastAsia="Times New Roman"/>
              </w:rPr>
              <w:commentReference w:id="481"/>
            </w:r>
            <w:del w:id="487" w:author="Geography" w:date="2015-08-28T18:19:00Z">
              <w:r w:rsidDel="00002CAC">
                <w:rPr>
                  <w:rFonts w:cs="Times"/>
                </w:rPr>
                <w:delText>(</w:delText>
              </w:r>
            </w:del>
            <w:r>
              <w:rPr>
                <w:rFonts w:cs="Times"/>
              </w:rPr>
              <w:t>SSY</w:t>
            </w:r>
            <w:r w:rsidRPr="000E3321">
              <w:rPr>
                <w:rFonts w:cs="Times"/>
                <w:vertAlign w:val="subscript"/>
              </w:rPr>
              <w:t>FG2</w:t>
            </w:r>
            <w:ins w:id="488" w:author="Geography" w:date="2015-08-27T20:32:00Z">
              <w:r w:rsidR="002D0DA7">
                <w:rPr>
                  <w:rFonts w:cs="Times"/>
                </w:rPr>
                <w:t xml:space="preserve"> or</w:t>
              </w:r>
            </w:ins>
            <w:del w:id="489" w:author="Geography" w:date="2015-08-27T20:32:00Z">
              <w:r w:rsidDel="002D0DA7">
                <w:rPr>
                  <w:rFonts w:cs="Times"/>
                </w:rPr>
                <w:delText>,</w:delText>
              </w:r>
            </w:del>
            <w:r>
              <w:rPr>
                <w:rFonts w:cs="Times"/>
              </w:rPr>
              <w:t xml:space="preserve"> SSY</w:t>
            </w:r>
            <w:r w:rsidRPr="000E3321">
              <w:rPr>
                <w:rFonts w:cs="Times"/>
                <w:vertAlign w:val="subscript"/>
              </w:rPr>
              <w:t>FG3</w:t>
            </w:r>
            <w:del w:id="490" w:author="Geography" w:date="2015-08-28T18:19:00Z">
              <w:r w:rsidRPr="00BA7675" w:rsidDel="00002CAC">
                <w:rPr>
                  <w:rFonts w:cs="Times"/>
                </w:rPr>
                <w:delText>)</w:delText>
              </w:r>
            </w:del>
            <w:r w:rsidRPr="00BA7675">
              <w:rPr>
                <w:rFonts w:cs="Times"/>
              </w:rPr>
              <w:t xml:space="preserve">, </w:t>
            </w:r>
            <w:r w:rsidRPr="00BA7675">
              <w:rPr>
                <w:rFonts w:cs="Times"/>
                <w:i/>
              </w:rPr>
              <w:t>sSSY</w:t>
            </w:r>
            <w:r w:rsidRPr="00BA7675">
              <w:rPr>
                <w:rFonts w:cs="Times"/>
                <w:i/>
                <w:vertAlign w:val="subscript"/>
              </w:rPr>
              <w:t>UPPER</w:t>
            </w:r>
            <w:r w:rsidRPr="00BA7675">
              <w:rPr>
                <w:rFonts w:cs="Times"/>
              </w:rPr>
              <w:t xml:space="preserve"> is specific SSY</w:t>
            </w:r>
            <w:r>
              <w:rPr>
                <w:rFonts w:cs="Times"/>
              </w:rPr>
              <w:t xml:space="preserve"> </w:t>
            </w:r>
            <w:r w:rsidRPr="00BA7675">
              <w:rPr>
                <w:rFonts w:cs="Times"/>
              </w:rPr>
              <w:t>(tons/</w:t>
            </w:r>
            <w:commentRangeStart w:id="491"/>
            <w:r w:rsidRPr="00BA7675">
              <w:rPr>
                <w:rFonts w:cs="Times"/>
              </w:rPr>
              <w:t>km</w:t>
            </w:r>
            <w:r w:rsidRPr="005B0F74">
              <w:rPr>
                <w:rFonts w:cs="Times"/>
                <w:vertAlign w:val="superscript"/>
                <w:rPrChange w:id="492" w:author="Geography" w:date="2015-08-27T20:28:00Z">
                  <w:rPr>
                    <w:rFonts w:cs="Times"/>
                  </w:rPr>
                </w:rPrChange>
              </w:rPr>
              <w:t>2</w:t>
            </w:r>
            <w:r w:rsidRPr="00BA7675">
              <w:rPr>
                <w:rFonts w:cs="Times"/>
              </w:rPr>
              <w:t>)</w:t>
            </w:r>
            <w:commentRangeEnd w:id="491"/>
            <w:r w:rsidR="005B0F74">
              <w:rPr>
                <w:rStyle w:val="CommentReference"/>
                <w:rFonts w:eastAsia="Times New Roman"/>
              </w:rPr>
              <w:commentReference w:id="491"/>
            </w:r>
            <w:r w:rsidRPr="00BA7675">
              <w:rPr>
                <w:rFonts w:cs="Times"/>
              </w:rPr>
              <w:t xml:space="preserve"> from the UPPER subwatershed</w:t>
            </w:r>
            <w:r>
              <w:rPr>
                <w:rFonts w:cs="Times"/>
              </w:rPr>
              <w:t xml:space="preserve"> (SSY</w:t>
            </w:r>
            <w:r w:rsidRPr="000E3321">
              <w:rPr>
                <w:rFonts w:cs="Times"/>
                <w:vertAlign w:val="subscript"/>
              </w:rPr>
              <w:t>FG</w:t>
            </w:r>
            <w:ins w:id="493" w:author="Geography" w:date="2015-08-27T20:33:00Z">
              <w:r w:rsidR="002D0DA7">
                <w:rPr>
                  <w:rFonts w:cs="Times"/>
                  <w:vertAlign w:val="subscript"/>
                </w:rPr>
                <w:t>1</w:t>
              </w:r>
            </w:ins>
            <w:del w:id="494" w:author="Geography" w:date="2015-08-27T20:33:00Z">
              <w:r w:rsidRPr="000E3321" w:rsidDel="002D0DA7">
                <w:rPr>
                  <w:rFonts w:cs="Times"/>
                  <w:vertAlign w:val="subscript"/>
                </w:rPr>
                <w:delText>3</w:delText>
              </w:r>
            </w:del>
            <w:r>
              <w:rPr>
                <w:rFonts w:cs="Times"/>
              </w:rPr>
              <w:t>)</w:t>
            </w:r>
            <w:r w:rsidRPr="00BA7675">
              <w:rPr>
                <w:rFonts w:cs="Times"/>
              </w:rPr>
              <w:t xml:space="preserve">, and </w:t>
            </w:r>
            <w:r w:rsidRPr="00BA7675">
              <w:rPr>
                <w:rFonts w:cs="Times"/>
                <w:i/>
              </w:rPr>
              <w:t>A</w:t>
            </w:r>
            <w:del w:id="495" w:author="Geography" w:date="2015-08-27T20:29:00Z">
              <w:r w:rsidDel="005B0F74">
                <w:rPr>
                  <w:rFonts w:cs="Times"/>
                  <w:i/>
                </w:rPr>
                <w:delText>rea</w:delText>
              </w:r>
            </w:del>
            <w:r w:rsidRPr="00BB649C">
              <w:rPr>
                <w:rFonts w:cs="Times"/>
                <w:i/>
                <w:vertAlign w:val="subscript"/>
              </w:rPr>
              <w:t>undist</w:t>
            </w:r>
            <w:r w:rsidRPr="00BA7675">
              <w:rPr>
                <w:rFonts w:cs="Times"/>
                <w:i/>
              </w:rPr>
              <w:t xml:space="preserve"> </w:t>
            </w:r>
            <w:r w:rsidRPr="00BA7675">
              <w:rPr>
                <w:rFonts w:cs="Times"/>
              </w:rPr>
              <w:t xml:space="preserve">is the area of undisturbed forest in the disturbed subwatershed (km2). </w:t>
            </w:r>
          </w:p>
        </w:tc>
      </w:tr>
    </w:tbl>
    <w:p w:rsidR="00D758D4" w:rsidRDefault="000C26A7" w:rsidP="00AD7AA3">
      <w:r>
        <w:t xml:space="preserve">The disturbance ratio (DR) is the ratio of </w:t>
      </w:r>
      <w:r w:rsidR="005D50D5">
        <w:t>SSY</w:t>
      </w:r>
      <w:r w:rsidR="005D50D5">
        <w:rPr>
          <w:vertAlign w:val="subscript"/>
        </w:rPr>
        <w:t>EV</w:t>
      </w:r>
      <w:r>
        <w:t xml:space="preserve"> from the</w:t>
      </w:r>
      <w:del w:id="496" w:author="Geography" w:date="2015-08-28T18:20:00Z">
        <w:r w:rsidDel="0004356A">
          <w:delText xml:space="preserve"> total human-disturbed</w:delText>
        </w:r>
      </w:del>
      <w:r>
        <w:t xml:space="preserve"> watershed under current condition</w:t>
      </w:r>
      <w:del w:id="497" w:author="Geography" w:date="2015-08-28T18:21:00Z">
        <w:r w:rsidDel="0004356A">
          <w:delText>s (</w:delText>
        </w:r>
        <w:commentRangeStart w:id="498"/>
        <w:r w:rsidR="005D50D5" w:rsidDel="0004356A">
          <w:delText>SS</w:delText>
        </w:r>
      </w:del>
      <w:commentRangeEnd w:id="498"/>
      <w:ins w:id="499" w:author="Geography" w:date="2015-08-27T20:34:00Z">
        <w:r w:rsidR="002D0DA7">
          <w:rPr>
            <w:rStyle w:val="CommentReference"/>
          </w:rPr>
          <w:commentReference w:id="498"/>
        </w:r>
      </w:ins>
      <w:del w:id="500" w:author="Geography" w:date="2015-08-27T20:34:00Z">
        <w:r w:rsidR="005D50D5" w:rsidDel="002D0DA7">
          <w:delText>Y</w:delText>
        </w:r>
        <w:r w:rsidR="005D50D5" w:rsidDel="002D0DA7">
          <w:rPr>
            <w:vertAlign w:val="subscript"/>
          </w:rPr>
          <w:delText>TOTAL</w:delText>
        </w:r>
      </w:del>
      <w:del w:id="501" w:author="Geography" w:date="2015-08-28T18:21:00Z">
        <w:r w:rsidDel="0004356A">
          <w:delText>)</w:delText>
        </w:r>
      </w:del>
      <w:ins w:id="502" w:author="Geography" w:date="2015-08-28T18:21:00Z">
        <w:r w:rsidR="0004356A">
          <w:t>s</w:t>
        </w:r>
      </w:ins>
      <w:del w:id="503" w:author="Geography" w:date="2015-08-28T18:21:00Z">
        <w:r w:rsidDel="0004356A">
          <w:delText>,</w:delText>
        </w:r>
      </w:del>
      <w:r>
        <w:t xml:space="preserve"> to SSY under pre-disturbance conditions, </w:t>
      </w:r>
      <w:r w:rsidR="008B179B">
        <w:t>estimat</w:t>
      </w:r>
      <w:r>
        <w:t xml:space="preserve">ed using </w:t>
      </w:r>
      <w:r w:rsidR="005D50D5">
        <w:t>sSSY</w:t>
      </w:r>
      <w:r w:rsidR="005D50D5">
        <w:rPr>
          <w:vertAlign w:val="subscript"/>
        </w:rPr>
        <w:t>UPPER</w:t>
      </w:r>
      <w:r>
        <w:t>:</w:t>
      </w:r>
    </w:p>
    <w:tbl>
      <w:tblPr>
        <w:tblStyle w:val="TableGrid"/>
        <w:tblpPr w:leftFromText="180" w:rightFromText="180" w:vertAnchor="text" w:horzAnchor="margin" w:tblpY="1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5760"/>
        <w:gridCol w:w="1885"/>
      </w:tblGrid>
      <w:tr w:rsidR="00AD7AA3" w:rsidRPr="00214B43" w:rsidTr="00CC73D4">
        <w:tc>
          <w:tcPr>
            <w:tcW w:w="1705" w:type="dxa"/>
          </w:tcPr>
          <w:p w:rsidR="00AD7AA3" w:rsidRPr="00214B43" w:rsidRDefault="00AD7AA3" w:rsidP="00CC73D4">
            <w:pPr>
              <w:rPr>
                <w:rFonts w:ascii="Cambria" w:hAnsi="Cambria"/>
              </w:rPr>
            </w:pPr>
          </w:p>
        </w:tc>
        <w:tc>
          <w:tcPr>
            <w:tcW w:w="5760" w:type="dxa"/>
          </w:tcPr>
          <w:p w:rsidR="00AD7AA3" w:rsidRPr="00214B43" w:rsidRDefault="00AD7AA3" w:rsidP="00CC73D4">
            <w:pPr>
              <w:rPr>
                <w:rFonts w:ascii="Cambria" w:hAnsi="Cambria"/>
              </w:rPr>
            </w:pPr>
            <m:oMathPara>
              <m:oMath>
                <m:r>
                  <m:rPr>
                    <m:sty m:val="p"/>
                  </m:rPr>
                  <w:rPr>
                    <w:rFonts w:ascii="Cambria Math" w:hAnsi="Cambria Math"/>
                  </w:rPr>
                  <m:t xml:space="preserve">DR = </m:t>
                </m:r>
                <m:f>
                  <m:fPr>
                    <m:ctrlPr>
                      <w:rPr>
                        <w:rFonts w:ascii="Cambria Math" w:hAnsi="Cambria Math"/>
                      </w:rPr>
                    </m:ctrlPr>
                  </m:fPr>
                  <m:num>
                    <m:sSub>
                      <m:sSubPr>
                        <m:ctrlPr>
                          <w:rPr>
                            <w:rFonts w:ascii="Cambria Math" w:hAnsi="Cambria Math"/>
                            <w:i/>
                          </w:rPr>
                        </m:ctrlPr>
                      </m:sSubPr>
                      <m:e>
                        <m:r>
                          <w:rPr>
                            <w:rFonts w:ascii="Cambria Math" w:hAnsi="Cambria Math"/>
                          </w:rPr>
                          <m:t>SSY</m:t>
                        </m:r>
                      </m:e>
                      <m:sub>
                        <m:r>
                          <w:ins w:id="504" w:author="Geography" w:date="2015-08-27T20:30:00Z">
                            <w:rPr>
                              <w:rFonts w:ascii="Cambria Math" w:hAnsi="Cambria Math"/>
                            </w:rPr>
                            <m:t>FG3</m:t>
                          </w:ins>
                        </m:r>
                        <m:r>
                          <w:del w:id="505" w:author="Geography" w:date="2015-08-27T20:30:00Z">
                            <w:rPr>
                              <w:rFonts w:ascii="Cambria Math" w:hAnsi="Cambria Math"/>
                            </w:rPr>
                            <m:t>TOTAL</m:t>
                          </w:del>
                        </m:r>
                      </m:sub>
                    </m:sSub>
                  </m:num>
                  <m:den>
                    <m:sSub>
                      <m:sSubPr>
                        <m:ctrlPr>
                          <w:rPr>
                            <w:rFonts w:ascii="Cambria Math" w:hAnsi="Cambria Math"/>
                            <w:i/>
                          </w:rPr>
                        </m:ctrlPr>
                      </m:sSubPr>
                      <m:e>
                        <m:r>
                          <w:rPr>
                            <w:rFonts w:ascii="Cambria Math" w:hAnsi="Cambria Math"/>
                          </w:rPr>
                          <m:t>A</m:t>
                        </m:r>
                        <m:r>
                          <w:del w:id="506" w:author="Geography" w:date="2015-08-27T20:30:00Z">
                            <w:rPr>
                              <w:rFonts w:ascii="Cambria Math" w:hAnsi="Cambria Math"/>
                            </w:rPr>
                            <m:t>rea</m:t>
                          </w:del>
                        </m:r>
                      </m:e>
                      <m:sub>
                        <m:r>
                          <w:ins w:id="507" w:author="Geography" w:date="2015-08-27T20:34:00Z">
                            <w:rPr>
                              <w:rFonts w:ascii="Cambria Math" w:hAnsi="Cambria Math"/>
                            </w:rPr>
                            <m:t>FG3</m:t>
                          </w:ins>
                        </m:r>
                        <m:r>
                          <w:del w:id="508" w:author="Geography" w:date="2015-08-27T20:34:00Z">
                            <w:rPr>
                              <w:rFonts w:ascii="Cambria Math" w:hAnsi="Cambria Math"/>
                            </w:rPr>
                            <m:t>TOTAL</m:t>
                          </w:del>
                        </m:r>
                      </m:sub>
                    </m:sSub>
                    <m:r>
                      <w:rPr>
                        <w:rFonts w:ascii="Cambria Math" w:hAnsi="Cambria Math"/>
                      </w:rPr>
                      <m:t xml:space="preserve">* </m:t>
                    </m:r>
                    <m:sSub>
                      <m:sSubPr>
                        <m:ctrlPr>
                          <w:rPr>
                            <w:rFonts w:ascii="Cambria Math" w:hAnsi="Cambria Math"/>
                            <w:i/>
                          </w:rPr>
                        </m:ctrlPr>
                      </m:sSubPr>
                      <m:e>
                        <m:r>
                          <w:rPr>
                            <w:rFonts w:ascii="Cambria Math" w:hAnsi="Cambria Math"/>
                          </w:rPr>
                          <m:t>sSSY</m:t>
                        </m:r>
                      </m:e>
                      <m:sub>
                        <m:r>
                          <w:rPr>
                            <w:rFonts w:ascii="Cambria Math" w:hAnsi="Cambria Math"/>
                          </w:rPr>
                          <m:t>UPPER</m:t>
                        </m:r>
                      </m:sub>
                    </m:sSub>
                  </m:den>
                </m:f>
              </m:oMath>
            </m:oMathPara>
          </w:p>
        </w:tc>
        <w:tc>
          <w:tcPr>
            <w:tcW w:w="1885" w:type="dxa"/>
          </w:tcPr>
          <w:p w:rsidR="00AD7AA3" w:rsidRPr="00214B43" w:rsidRDefault="00AD7AA3" w:rsidP="00AD7AA3">
            <w:pPr>
              <w:ind w:firstLine="0"/>
              <w:jc w:val="right"/>
              <w:rPr>
                <w:rFonts w:ascii="Cambria" w:hAnsi="Cambria"/>
              </w:rPr>
            </w:pPr>
            <w:r w:rsidRPr="00214B43">
              <w:rPr>
                <w:rFonts w:ascii="Cambria" w:hAnsi="Cambria"/>
              </w:rPr>
              <w:t xml:space="preserve">Equation </w:t>
            </w:r>
            <w:r>
              <w:rPr>
                <w:rFonts w:ascii="Cambria" w:hAnsi="Cambria"/>
              </w:rPr>
              <w:t>3</w:t>
            </w:r>
          </w:p>
        </w:tc>
      </w:tr>
    </w:tbl>
    <w:p w:rsidR="00D758D4" w:rsidRDefault="0004356A">
      <w:pPr>
        <w:ind w:firstLine="0"/>
        <w:pPrChange w:id="509" w:author="Geography" w:date="2015-08-27T20:35:00Z">
          <w:pPr/>
        </w:pPrChange>
      </w:pPr>
      <w:ins w:id="510" w:author="Geography" w:date="2015-08-27T20:35:00Z">
        <w:r>
          <w:t>w</w:t>
        </w:r>
        <w:r w:rsidR="006C3217">
          <w:t>here A</w:t>
        </w:r>
        <w:r w:rsidR="006C3217" w:rsidRPr="0004356A">
          <w:rPr>
            <w:vertAlign w:val="subscript"/>
            <w:rPrChange w:id="511" w:author="Geography" w:date="2015-08-28T18:21:00Z">
              <w:rPr/>
            </w:rPrChange>
          </w:rPr>
          <w:t>FG3</w:t>
        </w:r>
        <w:r w:rsidR="006C3217">
          <w:t xml:space="preserve"> is the</w:t>
        </w:r>
        <w:r>
          <w:t xml:space="preserve"> cumulative watershed area draining to </w:t>
        </w:r>
        <w:r w:rsidR="006C3217">
          <w:t xml:space="preserve">FG3.  </w:t>
        </w:r>
      </w:ins>
      <w:r w:rsidR="000C26A7">
        <w:t>Both Equation</w:t>
      </w:r>
      <w:ins w:id="512" w:author="Geography" w:date="2015-08-27T20:35:00Z">
        <w:r w:rsidR="006C3217">
          <w:t>s</w:t>
        </w:r>
      </w:ins>
      <w:r w:rsidR="000C26A7">
        <w:t xml:space="preserve"> 2 and 3 assume that the whole watershed was originally covered in forest</w:t>
      </w:r>
      <w:ins w:id="513" w:author="Geography" w:date="2015-08-27T20:35:00Z">
        <w:r w:rsidR="006C3217">
          <w:t>, and</w:t>
        </w:r>
      </w:ins>
      <w:del w:id="514" w:author="Geography" w:date="2015-08-27T20:35:00Z">
        <w:r w:rsidR="000C26A7" w:rsidDel="006C3217">
          <w:delText>, with</w:delText>
        </w:r>
      </w:del>
      <w:r w:rsidR="000C26A7">
        <w:t xml:space="preserve"> sSSY from forested areas in the LOWER subwatershed </w:t>
      </w:r>
      <w:del w:id="515" w:author="Geography" w:date="2015-08-27T20:35:00Z">
        <w:r w:rsidR="000C26A7" w:rsidDel="006C3217">
          <w:delText xml:space="preserve">being </w:delText>
        </w:r>
      </w:del>
      <w:r w:rsidR="000C26A7">
        <w:t xml:space="preserve">equal </w:t>
      </w:r>
      <w:del w:id="516" w:author="Geography" w:date="2015-08-27T20:35:00Z">
        <w:r w:rsidR="000C26A7" w:rsidDel="006C3217">
          <w:delText xml:space="preserve">to </w:delText>
        </w:r>
      </w:del>
      <w:r w:rsidR="000C26A7">
        <w:t xml:space="preserve">sSSY from the undisturbed UPPER subwatershed. SSY </w:t>
      </w:r>
      <w:r w:rsidR="008B179B">
        <w:t>from</w:t>
      </w:r>
      <w:r w:rsidR="000C26A7">
        <w:t xml:space="preserve"> the disturbed portions of the LOWER subwatershed (Equation 2) was used to calculate a DR for </w:t>
      </w:r>
      <w:r w:rsidR="008B179B">
        <w:t xml:space="preserve">just </w:t>
      </w:r>
      <w:r w:rsidR="000C26A7">
        <w:t>the disturbed areas in the LOWER subwatershed.</w:t>
      </w:r>
    </w:p>
    <w:p w:rsidR="00D758D4" w:rsidRDefault="000C26A7">
      <w:pPr>
        <w:pStyle w:val="Heading3"/>
      </w:pPr>
      <w:r>
        <w:t>Predicting event suspended sediment yield (</w:t>
      </w:r>
      <w:r w:rsidR="005D50D5">
        <w:t>SSY</w:t>
      </w:r>
      <w:r w:rsidR="005D50D5">
        <w:rPr>
          <w:vertAlign w:val="subscript"/>
        </w:rPr>
        <w:t>EV</w:t>
      </w:r>
      <w:r>
        <w:t>)</w:t>
      </w:r>
    </w:p>
    <w:p w:rsidR="00D758D4" w:rsidRDefault="000C26A7">
      <w:r>
        <w:t>Four storm metrics were tested</w:t>
      </w:r>
      <w:ins w:id="517" w:author="Geography" w:date="2015-08-27T20:36:00Z">
        <w:r w:rsidR="006C3217">
          <w:t xml:space="preserve"> as predictors of SSY</w:t>
        </w:r>
        <w:r w:rsidR="006C3217">
          <w:rPr>
            <w:vertAlign w:val="subscript"/>
          </w:rPr>
          <w:t>EV</w:t>
        </w:r>
      </w:ins>
      <w:r>
        <w:t xml:space="preserve">: total event precipitation (Psum), event </w:t>
      </w:r>
      <w:r w:rsidR="00131534">
        <w:t>Erosivity Index</w:t>
      </w:r>
      <w:r>
        <w:t xml:space="preserve"> </w:t>
      </w:r>
      <w:r w:rsidR="00AD7AA3">
        <w:t xml:space="preserve">(EI30) </w:t>
      </w:r>
      <w:r w:rsidR="00AD7AA3">
        <w:fldChar w:fldCharType="begin" w:fldLock="1"/>
      </w:r>
      <w:r w:rsidR="002E719C">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"10.1002/hyp", "author" : [ { "dropping-particle" : "", "family" : "Kinnell", "given" : "P I A", "non-dropping-particle" : "", "parse-names" : false, "suffix" : "" } ], "container-title" : "Hydrological processes", "id" : "ITEM-2", "issued" : { "date-parts" : [ [ "2013" ] ] }, "title" : "Modelling event soil losses using the Q R EI 30 index within RUSLE2", "type" : "article-journal" }, "uris" : [ "http://www.mendeley.com/documents/?uuid=623b7e31-0c7e-4366-a8e5-181f79795c29" ] } ], "mendeley" : { "formattedCitation" : "(Hicks, 1990; Kinnell, 2013)", "plainTextFormattedCitation" : "(Hicks, 1990; Kinnell, 2013)", "previouslyFormattedCitation" : "(Hicks, 1990; Kinnell, 2013)" }, "properties" : { "noteIndex" : 0 }, "schema" : "https://github.com/citation-style-language/schema/raw/master/csl-citation.json" }</w:instrText>
      </w:r>
      <w:r w:rsidR="00AD7AA3">
        <w:fldChar w:fldCharType="separate"/>
      </w:r>
      <w:r w:rsidR="00131534" w:rsidRPr="00131534">
        <w:rPr>
          <w:noProof/>
        </w:rPr>
        <w:t>(Hicks, 1990; Kinnell, 2013)</w:t>
      </w:r>
      <w:r w:rsidR="00AD7AA3">
        <w:fldChar w:fldCharType="end"/>
      </w:r>
      <w:r>
        <w:t xml:space="preserve">, total event water discharge (Qsum), and </w:t>
      </w:r>
      <w:r w:rsidR="007A183D">
        <w:t>maximum</w:t>
      </w:r>
      <w:r>
        <w:t xml:space="preserve"> event water discharge (Qmax) </w:t>
      </w:r>
      <w:r w:rsidR="00AD7AA3">
        <w:fldChar w:fldCharType="begin" w:fldLock="1"/>
      </w:r>
      <w:r w:rsidR="004A13FB">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"author" : [ { "dropping-particle" : "", "family" : "Rodrigues", "given" : "Joseilson Oliveira", "non-dropping-particle" : "", "parse-names" : false, "suffix" : "" }, { "dropping-particle" : "", "family" : "Andrade", "given" : "Eunice Maia", "non-dropping-particle" : "", "parse-names" : false, "suffix" : "" }, { "dropping-particle" : "", "family" : "Ribeiro", "given" : "Luiz Alberto", "non-dropping-particle" : "", "parse-names" : false, "suffix" : "" } ], "container-title" : "Revista Ci\u00eancia Agron\u00f4mica", "id" : "ITEM-2", "issue" : "3", "issued" : { "date-parts" : [ [ "2013" ] ] }, "page" : "488-498", "title" : "Sediment loss in semiarid small watershed due to the land use", "type" : "article-journal", "volume" : "44" }, "uris" : [ "http://www.mendeley.com/documents/?uuid=798a9caf-fe1a-489b-bbfc-ce846579021d" ] } ], "mendeley" : { "formattedCitation" : "(Duvert et al., 2012; Rodrigues et al., 2013)", "plainTextFormattedCitation" : "(Duvert et al., 2012; Rodrigues et al., 2013)", "previouslyFormattedCitation" : "(Duvert et al., 2012; Rodrigues et al., 2013)" }, "properties" : { "noteIndex" : 0 }, "schema" : "https://github.com/citation-style-language/schema/raw/master/csl-citation.json" }</w:instrText>
      </w:r>
      <w:r w:rsidR="00AD7AA3">
        <w:fldChar w:fldCharType="separate"/>
      </w:r>
      <w:r w:rsidR="00AD7AA3" w:rsidRPr="00AD7AA3">
        <w:rPr>
          <w:noProof/>
        </w:rPr>
        <w:t>(Duvert et al., 2012; Rodrigues et al., 2013)</w:t>
      </w:r>
      <w:r w:rsidR="00AD7AA3">
        <w:fldChar w:fldCharType="end"/>
      </w:r>
      <w:r>
        <w:t xml:space="preserve">. </w:t>
      </w:r>
      <w:r w:rsidR="005D50D5">
        <w:t>SSY</w:t>
      </w:r>
      <w:r w:rsidR="005D50D5">
        <w:rPr>
          <w:vertAlign w:val="subscript"/>
        </w:rPr>
        <w:t>EV</w:t>
      </w:r>
      <w:r>
        <w:t xml:space="preserve"> and the discharge metrics (Qsum and Qmax) were normalized by watershed area to compare different sized subwatersheds.</w:t>
      </w:r>
    </w:p>
    <w:p w:rsidR="00D758D4" w:rsidRDefault="000C26A7">
      <w:r>
        <w:t xml:space="preserve">The relationship between </w:t>
      </w:r>
      <w:r w:rsidR="005D50D5">
        <w:t>SSY</w:t>
      </w:r>
      <w:r w:rsidR="005D50D5">
        <w:rPr>
          <w:vertAlign w:val="subscript"/>
        </w:rPr>
        <w:t>EV</w:t>
      </w:r>
      <w:r>
        <w:t xml:space="preserve"> and storm metrics is often best fit by a power law function:</w:t>
      </w:r>
    </w:p>
    <w:tbl>
      <w:tblPr>
        <w:tblStyle w:val="TableGrid"/>
        <w:tblW w:w="0" w:type="auto"/>
        <w:tblLook w:val="04A0" w:firstRow="1" w:lastRow="0" w:firstColumn="1" w:lastColumn="0" w:noHBand="0" w:noVBand="1"/>
      </w:tblPr>
      <w:tblGrid>
        <w:gridCol w:w="3116"/>
        <w:gridCol w:w="3117"/>
        <w:gridCol w:w="3117"/>
      </w:tblGrid>
      <w:tr w:rsidR="00AD7AA3" w:rsidRPr="00214B43" w:rsidTr="00CC73D4">
        <w:tc>
          <w:tcPr>
            <w:tcW w:w="3116" w:type="dxa"/>
            <w:tcBorders>
              <w:top w:val="nil"/>
              <w:left w:val="nil"/>
              <w:bottom w:val="nil"/>
              <w:right w:val="nil"/>
            </w:tcBorders>
          </w:tcPr>
          <w:p w:rsidR="00AD7AA3" w:rsidRPr="00214B43" w:rsidRDefault="00AD7AA3" w:rsidP="00CC73D4">
            <w:pPr>
              <w:spacing w:after="120"/>
              <w:rPr>
                <w:rFonts w:ascii="Cambria" w:hAnsi="Cambria"/>
              </w:rPr>
            </w:pPr>
          </w:p>
        </w:tc>
        <w:tc>
          <w:tcPr>
            <w:tcW w:w="3117" w:type="dxa"/>
            <w:tcBorders>
              <w:top w:val="nil"/>
              <w:left w:val="nil"/>
              <w:bottom w:val="nil"/>
              <w:right w:val="nil"/>
            </w:tcBorders>
          </w:tcPr>
          <w:p w:rsidR="00AD7AA3" w:rsidRPr="00214B43" w:rsidRDefault="008D3141" w:rsidP="00CC73D4">
            <w:pPr>
              <w:spacing w:after="120"/>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α</m:t>
                </m:r>
                <m:sSup>
                  <m:sSupPr>
                    <m:ctrlPr>
                      <w:rPr>
                        <w:rFonts w:ascii="Cambria Math" w:hAnsi="Cambria Math"/>
                        <w:i/>
                      </w:rPr>
                    </m:ctrlPr>
                  </m:sSupPr>
                  <m:e>
                    <m:r>
                      <w:rPr>
                        <w:rFonts w:ascii="Cambria Math" w:hAnsi="Cambria Math"/>
                      </w:rPr>
                      <m:t>X</m:t>
                    </m:r>
                  </m:e>
                  <m:sup>
                    <m:r>
                      <w:rPr>
                        <w:rFonts w:ascii="Cambria Math" w:hAnsi="Cambria Math"/>
                      </w:rPr>
                      <m:t>β</m:t>
                    </m:r>
                  </m:sup>
                </m:sSup>
              </m:oMath>
            </m:oMathPara>
          </w:p>
        </w:tc>
        <w:tc>
          <w:tcPr>
            <w:tcW w:w="3117" w:type="dxa"/>
            <w:tcBorders>
              <w:top w:val="nil"/>
              <w:left w:val="nil"/>
              <w:bottom w:val="nil"/>
              <w:right w:val="nil"/>
            </w:tcBorders>
          </w:tcPr>
          <w:p w:rsidR="00AD7AA3" w:rsidRPr="00214B43" w:rsidRDefault="00AD7AA3" w:rsidP="00CC73D4">
            <w:pPr>
              <w:spacing w:after="120"/>
              <w:jc w:val="right"/>
              <w:rPr>
                <w:rFonts w:ascii="Cambria" w:hAnsi="Cambria"/>
              </w:rPr>
            </w:pPr>
            <w:r w:rsidRPr="00214B43">
              <w:rPr>
                <w:rFonts w:ascii="Cambria" w:hAnsi="Cambria"/>
              </w:rPr>
              <w:t>Equation 4</w:t>
            </w:r>
          </w:p>
        </w:tc>
      </w:tr>
      <w:tr w:rsidR="00AD7AA3" w:rsidRPr="00214B43" w:rsidTr="00CC73D4">
        <w:trPr>
          <w:trHeight w:val="1170"/>
        </w:trPr>
        <w:tc>
          <w:tcPr>
            <w:tcW w:w="9350" w:type="dxa"/>
            <w:gridSpan w:val="3"/>
            <w:tcBorders>
              <w:top w:val="nil"/>
              <w:left w:val="nil"/>
              <w:bottom w:val="nil"/>
              <w:right w:val="nil"/>
            </w:tcBorders>
          </w:tcPr>
          <w:p w:rsidR="00AD7AA3" w:rsidRPr="00BA7675" w:rsidRDefault="00AD7AA3" w:rsidP="006C3217">
            <w:pPr>
              <w:spacing w:after="120"/>
              <w:ind w:left="-108" w:hanging="18"/>
              <w:rPr>
                <w:rFonts w:cs="Times"/>
              </w:rPr>
            </w:pPr>
            <w:r w:rsidRPr="00BA7675">
              <w:rPr>
                <w:rFonts w:cs="Times"/>
              </w:rPr>
              <w:t xml:space="preserve">where </w:t>
            </w:r>
            <w:r w:rsidRPr="00BA7675">
              <w:rPr>
                <w:rFonts w:cs="Times"/>
                <w:i/>
              </w:rPr>
              <w:t xml:space="preserve">X </w:t>
            </w:r>
            <w:r w:rsidRPr="00BA7675">
              <w:rPr>
                <w:rFonts w:cs="Times"/>
              </w:rPr>
              <w:t xml:space="preserve">is a storm metric, and the regression coefficients α and β are obtained by ordinary least squares regression on the logarithms of </w:t>
            </w:r>
            <w:r w:rsidRPr="00BA7675">
              <w:rPr>
                <w:rFonts w:cs="Times"/>
                <w:i/>
              </w:rPr>
              <w:t>SSY</w:t>
            </w:r>
            <w:r w:rsidRPr="00BA7675">
              <w:rPr>
                <w:rFonts w:cs="Times"/>
                <w:i/>
                <w:vertAlign w:val="subscript"/>
              </w:rPr>
              <w:t xml:space="preserve">EV  </w:t>
            </w:r>
            <w:r w:rsidRPr="00BA7675">
              <w:rPr>
                <w:rFonts w:cs="Times"/>
              </w:rPr>
              <w:t xml:space="preserve">and </w:t>
            </w:r>
            <w:r w:rsidRPr="00BA7675">
              <w:rPr>
                <w:rFonts w:cs="Times"/>
                <w:i/>
              </w:rPr>
              <w:t xml:space="preserve">X </w:t>
            </w:r>
            <w:r>
              <w:rPr>
                <w:rFonts w:cs="Times"/>
              </w:rPr>
              <w:fldChar w:fldCharType="begin" w:fldLock="1"/>
            </w:r>
            <w:r w:rsidR="00F3059C">
              <w:rPr>
                <w:rFonts w:cs="Times"/>
              </w:rPr>
              <w:instrText>ADDIN CSL_CITATION { "citationItems" : [ { "id" : "ITEM-1",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"ITEM-1", "issue" : "3", "issued" : { "date-parts" : [ [ "2011", "9" ] ] }, "page" : "333-356", "title" : "Sediment yield response to large storm events and forest harvesting, Motueka River, New Zealand", "type" : "article-journal", "volume" : "45" }, "uris" : [ "http://www.mendeley.com/documents/?uuid=6bc2684b-87fb-454c-afee-27dc666c3670"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"ITEM-3", "itemData" : { "author" : [ { "dropping-particle" : "", "family" : "Hicks", "given" : "D Murray", "non-dropping-particle" : "", "parse-names" : false, "suffix" : "" } ], "container-title" : "Proceedings of the New-Zealand Hydrological Society Symposium", "id" : "ITEM-3", "issued" : { "date-parts" : [ [ "1990" ] ] }, "publisher-place" : "Auckland, New Zealand", "title" : "Suspended sediment yields from pasture and exotic forest basins", "type" : "paper-conference" }, "uris" : [ "http://www.mendeley.com/documents/?uuid=e9a5c909-e5a8-4596-bfb2-bffc88b36ffa" ] } ], "mendeley" : { "formattedCitation" : "(Basher et al., 2011; Duvert et al., 2012; Hicks, 1990)", "plainTextFormattedCitation" : "(Basher et al., 2011; Duvert et al., 2012; Hicks, 1990)", "previouslyFormattedCitation" : "(Basher et al., 2011; Duvert et al., 2012; Hicks, 1990)" }, "properties" : { "noteIndex" : 0 }, "schema" : "https://github.com/citation-style-language/schema/raw/master/csl-citation.json" }</w:instrText>
            </w:r>
            <w:r>
              <w:rPr>
                <w:rFonts w:cs="Times"/>
              </w:rPr>
              <w:fldChar w:fldCharType="separate"/>
            </w:r>
            <w:r w:rsidRPr="00AD7AA3">
              <w:rPr>
                <w:rFonts w:cs="Times"/>
                <w:noProof/>
              </w:rPr>
              <w:t>(Basher et al., 2011; Duvert et al., 2012; Hicks, 1990)</w:t>
            </w:r>
            <w:r>
              <w:rPr>
                <w:rFonts w:cs="Times"/>
              </w:rPr>
              <w:fldChar w:fldCharType="end"/>
            </w:r>
            <w:r w:rsidRPr="00BA7675">
              <w:rPr>
                <w:rFonts w:cs="Times"/>
              </w:rPr>
              <w:t>. Model fits for each storm metric were compared using coefficients of determination (r</w:t>
            </w:r>
            <w:r w:rsidRPr="00BA7675">
              <w:rPr>
                <w:rFonts w:cs="Times"/>
                <w:vertAlign w:val="superscript"/>
              </w:rPr>
              <w:t>2</w:t>
            </w:r>
            <w:r w:rsidRPr="00BA7675">
              <w:rPr>
                <w:rFonts w:cs="Times"/>
              </w:rPr>
              <w:t>) and Root Mean Square Error (RMSE). The correlation between storm metrics (X) and SSY</w:t>
            </w:r>
            <w:r w:rsidRPr="00BA7675">
              <w:rPr>
                <w:rFonts w:cs="Times"/>
                <w:vertAlign w:val="subscript"/>
              </w:rPr>
              <w:t>EV</w:t>
            </w:r>
            <w:r w:rsidRPr="00BA7675">
              <w:rPr>
                <w:rFonts w:cs="Times"/>
              </w:rPr>
              <w:t xml:space="preserve"> was also quantified using both parametric (Pearson) and non-parametric (Spearman) correlation coefficients.</w:t>
            </w:r>
          </w:p>
        </w:tc>
      </w:tr>
    </w:tbl>
    <w:p w:rsidR="00D758D4" w:rsidRDefault="00E004E6">
      <w:r>
        <w:t>T</w:t>
      </w:r>
      <w:r w:rsidR="000C26A7">
        <w:t xml:space="preserve">he </w:t>
      </w:r>
      <w:r w:rsidR="007A183D">
        <w:t>regression coefficients</w:t>
      </w:r>
      <w:r w:rsidR="00F3059C">
        <w:t xml:space="preserve"> (</w:t>
      </w:r>
      <w:r w:rsidR="00F3059C">
        <w:rPr>
          <w:rFonts w:cs="Times"/>
        </w:rPr>
        <w:t>α</w:t>
      </w:r>
      <w:r w:rsidR="00F3059C">
        <w:t xml:space="preserve"> and </w:t>
      </w:r>
      <w:r w:rsidR="00F3059C">
        <w:rPr>
          <w:rFonts w:ascii="Cambria Math" w:hAnsi="Cambria Math"/>
        </w:rPr>
        <w:t>β</w:t>
      </w:r>
      <w:r w:rsidR="00F3059C">
        <w:t>)</w:t>
      </w:r>
      <w:r w:rsidR="000C26A7">
        <w:t xml:space="preserve"> for </w:t>
      </w:r>
      <w:r>
        <w:t xml:space="preserve">the </w:t>
      </w:r>
      <w:del w:id="518" w:author="Geography" w:date="2015-08-27T20:37:00Z">
        <w:r w:rsidR="000C26A7" w:rsidDel="00A01B54">
          <w:delText>undisturbed</w:delText>
        </w:r>
        <w:r w:rsidDel="00A01B54">
          <w:delText xml:space="preserve">, </w:delText>
        </w:r>
      </w:del>
      <w:r>
        <w:t xml:space="preserve">UPPER </w:t>
      </w:r>
      <w:r w:rsidR="000C26A7">
        <w:t xml:space="preserve">and </w:t>
      </w:r>
      <w:del w:id="519" w:author="Geography" w:date="2015-08-27T20:37:00Z">
        <w:r w:rsidR="000C26A7" w:rsidDel="00A01B54">
          <w:delText>disturbed</w:delText>
        </w:r>
        <w:r w:rsidDel="00A01B54">
          <w:delText xml:space="preserve">, </w:delText>
        </w:r>
      </w:del>
      <w:r>
        <w:t>LOWER</w:t>
      </w:r>
      <w:r w:rsidR="000C26A7">
        <w:t xml:space="preserve"> </w:t>
      </w:r>
      <w:del w:id="520" w:author="Geography" w:date="2015-08-27T20:38:00Z">
        <w:r w:rsidR="000C26A7" w:rsidDel="00A01B54">
          <w:delText>sub</w:delText>
        </w:r>
      </w:del>
      <w:r w:rsidR="000C26A7">
        <w:t>watersheds were tested</w:t>
      </w:r>
      <w:r>
        <w:t xml:space="preserve"> for statistically significant differences</w:t>
      </w:r>
      <w:r w:rsidR="000C26A7">
        <w:t xml:space="preserve"> using Analysis of Covariance (ANCOVA)</w:t>
      </w:r>
      <w:r w:rsidR="007A183D" w:rsidRPr="007A183D">
        <w:t xml:space="preserve"> </w:t>
      </w:r>
      <w:r w:rsidR="007A183D">
        <w:fldChar w:fldCharType="begin" w:fldLock="1"/>
      </w:r>
      <w:r w:rsidR="007A183D">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7A183D">
        <w:fldChar w:fldCharType="separate"/>
      </w:r>
      <w:r w:rsidR="007A183D" w:rsidRPr="00F3059C">
        <w:rPr>
          <w:noProof/>
        </w:rPr>
        <w:t>(Lewis et al., 2001)</w:t>
      </w:r>
      <w:r w:rsidR="007A183D">
        <w:fldChar w:fldCharType="end"/>
      </w:r>
      <w:r w:rsidR="000C26A7">
        <w:t xml:space="preserve">. A </w:t>
      </w:r>
      <w:del w:id="521" w:author="Geography" w:date="2015-08-27T20:38:00Z">
        <w:r w:rsidR="000C26A7" w:rsidDel="00A01B54">
          <w:delText>difference</w:delText>
        </w:r>
      </w:del>
      <w:ins w:id="522" w:author="Geography" w:date="2015-08-27T20:38:00Z">
        <w:r w:rsidR="00A01B54">
          <w:t>higher</w:t>
        </w:r>
      </w:ins>
      <w:del w:id="523" w:author="Geography" w:date="2015-08-27T20:38:00Z">
        <w:r w:rsidR="000C26A7" w:rsidDel="00A01B54">
          <w:delText xml:space="preserve"> in</w:delText>
        </w:r>
      </w:del>
      <w:r w:rsidR="000C26A7">
        <w:t xml:space="preserve"> intercept</w:t>
      </w:r>
      <w:r w:rsidR="00F3059C">
        <w:t xml:space="preserve"> (</w:t>
      </w:r>
      <w:r w:rsidR="00F3059C">
        <w:rPr>
          <w:rFonts w:cs="Times"/>
        </w:rPr>
        <w:t>α</w:t>
      </w:r>
      <w:r w:rsidR="00F3059C">
        <w:t>)</w:t>
      </w:r>
      <w:r w:rsidR="000C26A7">
        <w:t xml:space="preserve"> </w:t>
      </w:r>
      <w:del w:id="524" w:author="Geography" w:date="2015-08-27T20:38:00Z">
        <w:r w:rsidR="000C26A7" w:rsidDel="00A01B54">
          <w:delText xml:space="preserve">would </w:delText>
        </w:r>
      </w:del>
      <w:r w:rsidR="000C26A7">
        <w:t>indicate</w:t>
      </w:r>
      <w:ins w:id="525" w:author="Geography" w:date="2015-08-27T20:38:00Z">
        <w:r w:rsidR="00A01B54">
          <w:t>s</w:t>
        </w:r>
      </w:ins>
      <w:r w:rsidR="000C26A7">
        <w:t xml:space="preserve"> higher sediment </w:t>
      </w:r>
      <w:r>
        <w:t>yield</w:t>
      </w:r>
      <w:r w:rsidR="000C26A7">
        <w:t xml:space="preserve"> from the human-disturbed subwatershed for the same size storm event. A difference in slope </w:t>
      </w:r>
      <w:r w:rsidR="00F3059C">
        <w:t>(</w:t>
      </w:r>
      <w:r w:rsidR="00F3059C">
        <w:rPr>
          <w:rFonts w:ascii="Cambria Math" w:hAnsi="Cambria Math"/>
        </w:rPr>
        <w:t>β</w:t>
      </w:r>
      <w:r w:rsidR="00F3059C">
        <w:t xml:space="preserve">) </w:t>
      </w:r>
      <w:r w:rsidR="000C26A7">
        <w:t>would indicate the relative sediment contribution</w:t>
      </w:r>
      <w:r>
        <w:t>s</w:t>
      </w:r>
      <w:r w:rsidR="000C26A7">
        <w:t xml:space="preserve"> from the subwatershed</w:t>
      </w:r>
      <w:r>
        <w:t>s change</w:t>
      </w:r>
      <w:r w:rsidR="000C26A7">
        <w:t xml:space="preserve"> with increasing storm size. If regression slopes for the </w:t>
      </w:r>
      <w:commentRangeStart w:id="526"/>
      <w:r w:rsidR="000C26A7">
        <w:t xml:space="preserve">UPPER and TOTAL </w:t>
      </w:r>
      <w:commentRangeEnd w:id="526"/>
      <w:r w:rsidR="00A01B54">
        <w:rPr>
          <w:rStyle w:val="CommentReference"/>
        </w:rPr>
        <w:commentReference w:id="526"/>
      </w:r>
      <w:r w:rsidR="000C26A7">
        <w:t>watersheds are significantly different, it supports the conclusion that the effect of human-disturbance changes with storm size.</w:t>
      </w:r>
    </w:p>
    <w:p w:rsidR="00D758D4" w:rsidRDefault="000C26A7">
      <w:pPr>
        <w:pStyle w:val="Heading3"/>
      </w:pPr>
      <w:r>
        <w:t>Annual estimates of SSY and sSSY</w:t>
      </w:r>
    </w:p>
    <w:p w:rsidR="00D758D4" w:rsidRDefault="000C26A7">
      <w:r>
        <w:t>Annual estimates of SSY and sSSY are</w:t>
      </w:r>
      <w:ins w:id="527" w:author="Geography" w:date="2015-08-28T18:22:00Z">
        <w:r w:rsidR="0004356A">
          <w:t xml:space="preserve"> </w:t>
        </w:r>
      </w:ins>
      <w:del w:id="528" w:author="Geography" w:date="2015-08-28T18:22:00Z">
        <w:r w:rsidDel="0004356A">
          <w:delText xml:space="preserve"> most commonly </w:delText>
        </w:r>
      </w:del>
      <w:r>
        <w:t>used to compare watersheds with other literature</w:t>
      </w:r>
      <w:ins w:id="529" w:author="Geography" w:date="2015-08-28T18:22:00Z">
        <w:r w:rsidR="0004356A">
          <w:t>.  A</w:t>
        </w:r>
      </w:ins>
      <w:del w:id="530" w:author="Geography" w:date="2015-08-28T18:22:00Z">
        <w:r w:rsidDel="0004356A">
          <w:delText>, however, a</w:delText>
        </w:r>
      </w:del>
      <w:r>
        <w:t xml:space="preserve"> continuous annual time-series of SSY was not possible at the study site due to the discontinuous field </w:t>
      </w:r>
      <w:ins w:id="531" w:author="Geography" w:date="2015-08-28T18:22:00Z">
        <w:r w:rsidR="0004356A">
          <w:t>campai</w:t>
        </w:r>
      </w:ins>
      <w:ins w:id="532" w:author="Geography" w:date="2015-08-28T18:23:00Z">
        <w:r w:rsidR="0004356A">
          <w:t>g</w:t>
        </w:r>
      </w:ins>
      <w:ins w:id="533" w:author="Geography" w:date="2015-08-28T18:22:00Z">
        <w:r w:rsidR="0004356A">
          <w:t>ns</w:t>
        </w:r>
      </w:ins>
      <w:ins w:id="534" w:author="Geography" w:date="2015-08-28T18:23:00Z">
        <w:r w:rsidR="0004356A">
          <w:t xml:space="preserve"> and failure of or damage to the turbidimeters during some months</w:t>
        </w:r>
      </w:ins>
      <w:del w:id="535" w:author="Geography" w:date="2015-08-28T18:22:00Z">
        <w:r w:rsidDel="0004356A">
          <w:delText>sampling trips</w:delText>
        </w:r>
      </w:del>
      <w:r>
        <w:t xml:space="preserve">. </w:t>
      </w:r>
      <w:ins w:id="536" w:author="Geography" w:date="2015-08-28T18:23:00Z">
        <w:r w:rsidR="0004356A">
          <w:t xml:space="preserve">A continuous record of water depth and Q was available for 2014, </w:t>
        </w:r>
      </w:ins>
      <w:ins w:id="537" w:author="Geography" w:date="2015-08-28T18:24:00Z">
        <w:r w:rsidR="0004356A">
          <w:t xml:space="preserve">so the </w:t>
        </w:r>
      </w:ins>
      <w:del w:id="538" w:author="Geography" w:date="2015-08-28T18:24:00Z">
        <w:r w:rsidDel="0004356A">
          <w:delText xml:space="preserve">Using continuous Q data for 2014 and the </w:delText>
        </w:r>
      </w:del>
      <w:r>
        <w:t>Qmax-</w:t>
      </w:r>
      <w:r w:rsidR="005D50D5">
        <w:t>SSY</w:t>
      </w:r>
      <w:r w:rsidR="005D50D5">
        <w:rPr>
          <w:vertAlign w:val="subscript"/>
        </w:rPr>
        <w:t>EV</w:t>
      </w:r>
      <w:r>
        <w:t xml:space="preserve"> model</w:t>
      </w:r>
      <w:ins w:id="539" w:author="Geography" w:date="2015-08-28T18:24:00Z">
        <w:r w:rsidR="0004356A">
          <w:t xml:space="preserve"> (Eq 4) was used to predict</w:t>
        </w:r>
      </w:ins>
      <w:del w:id="540" w:author="Geography" w:date="2015-08-28T18:24:00Z">
        <w:r w:rsidDel="0004356A">
          <w:delText>,</w:delText>
        </w:r>
      </w:del>
      <w:r>
        <w:t xml:space="preserve"> SSY</w:t>
      </w:r>
      <w:ins w:id="541" w:author="Geography" w:date="2015-08-28T18:24:00Z">
        <w:r w:rsidR="0004356A">
          <w:t xml:space="preserve"> </w:t>
        </w:r>
      </w:ins>
      <w:del w:id="542" w:author="Geography" w:date="2015-08-28T18:24:00Z">
        <w:r w:rsidDel="0004356A">
          <w:delText xml:space="preserve"> was predicted </w:delText>
        </w:r>
      </w:del>
      <w:r>
        <w:t>for all storms in 2014. Sediment mitigation structures were installed at the quarry in October 2014, greatly reducing SSY from the LOWER_QUARRY subwatershed (unpublished data), so the Qmax-SSY relationship developed prior to the mitigation was used</w:t>
      </w:r>
      <w:ins w:id="543" w:author="Geography" w:date="2015-08-28T18:25:00Z">
        <w:r w:rsidR="0004356A">
          <w:t xml:space="preserve"> to calculate the annual pre-mitigation sediment yield</w:t>
        </w:r>
      </w:ins>
      <w:r>
        <w:t>. For storms with no Qmax data at FG3, Qmax was predicted from a linear regression between Qmax at FG1 and Qmax at FG3 for the study period.</w:t>
      </w:r>
    </w:p>
    <w:p w:rsidR="00D758D4" w:rsidRDefault="000C26A7">
      <w:r>
        <w:t xml:space="preserve">Annual SSY and sSSY were also estimated by </w:t>
      </w:r>
      <w:ins w:id="544" w:author="Geography" w:date="2015-08-28T18:25:00Z">
        <w:r w:rsidR="0004356A">
          <w:t>multiplying</w:t>
        </w:r>
      </w:ins>
      <w:del w:id="545" w:author="Geography" w:date="2015-08-28T18:25:00Z">
        <w:r w:rsidDel="0004356A">
          <w:delText>extrapolating</w:delText>
        </w:r>
      </w:del>
      <w:r>
        <w:t xml:space="preserve"> SSY from measured storms by the ratio of </w:t>
      </w:r>
      <w:del w:id="546" w:author="Trent Biggs" w:date="2015-08-31T13:07:00Z">
        <w:r w:rsidR="002B094A" w:rsidDel="008D3141">
          <w:delText xml:space="preserve">expected </w:delText>
        </w:r>
      </w:del>
      <w:r>
        <w:t xml:space="preserve">annual storm precipitation </w:t>
      </w:r>
      <w:ins w:id="547" w:author="Geography" w:date="2015-08-28T18:26:00Z">
        <w:r w:rsidR="0004356A">
          <w:t>(P</w:t>
        </w:r>
        <w:r w:rsidR="0004356A">
          <w:rPr>
            <w:vertAlign w:val="subscript"/>
          </w:rPr>
          <w:t>sann</w:t>
        </w:r>
        <w:r w:rsidR="0004356A">
          <w:t xml:space="preserve">) </w:t>
        </w:r>
      </w:ins>
      <w:del w:id="548" w:author="Geography" w:date="2015-08-28T18:26:00Z">
        <w:r w:rsidDel="0004356A">
          <w:delText xml:space="preserve">(precipitation which fell only during </w:delText>
        </w:r>
        <w:r w:rsidR="002B094A" w:rsidDel="0004356A">
          <w:delText>storms that met the threshold criteria</w:delText>
        </w:r>
        <w:r w:rsidDel="0004356A">
          <w:delText xml:space="preserve">) </w:delText>
        </w:r>
      </w:del>
      <w:r>
        <w:t>to the precipitation measured during storms where SSY was measured</w:t>
      </w:r>
      <w:ins w:id="549" w:author="Geography" w:date="2015-08-28T18:26:00Z">
        <w:r w:rsidR="0004356A">
          <w:t xml:space="preserve"> (P</w:t>
        </w:r>
        <w:r w:rsidR="0004356A" w:rsidRPr="0004356A">
          <w:rPr>
            <w:vertAlign w:val="subscript"/>
            <w:rPrChange w:id="550" w:author="Geography" w:date="2015-08-28T18:27:00Z">
              <w:rPr/>
            </w:rPrChange>
          </w:rPr>
          <w:t>smeas</w:t>
        </w:r>
        <w:r w:rsidR="0004356A">
          <w:t>)</w:t>
        </w:r>
      </w:ins>
      <w:r>
        <w:t>:</w:t>
      </w:r>
    </w:p>
    <w:tbl>
      <w:tblPr>
        <w:tblStyle w:val="TableGrid"/>
        <w:tblpPr w:leftFromText="180" w:rightFromText="180" w:vertAnchor="text" w:horzAnchor="margin" w:tblpY="17"/>
        <w:tblW w:w="0" w:type="auto"/>
        <w:tblLook w:val="04A0" w:firstRow="1" w:lastRow="0" w:firstColumn="1" w:lastColumn="0" w:noHBand="0" w:noVBand="1"/>
        <w:tblPrChange w:id="551" w:author="Geography" w:date="2015-08-28T18:31:00Z">
          <w:tblPr>
            <w:tblStyle w:val="TableGrid"/>
            <w:tblpPr w:leftFromText="180" w:rightFromText="180" w:vertAnchor="text" w:horzAnchor="margin" w:tblpY="17"/>
            <w:tblW w:w="0" w:type="auto"/>
            <w:tblLook w:val="04A0" w:firstRow="1" w:lastRow="0" w:firstColumn="1" w:lastColumn="0" w:noHBand="0" w:noVBand="1"/>
          </w:tblPr>
        </w:tblPrChange>
      </w:tblPr>
      <w:tblGrid>
        <w:gridCol w:w="222"/>
        <w:gridCol w:w="4572"/>
        <w:gridCol w:w="4566"/>
        <w:tblGridChange w:id="552">
          <w:tblGrid>
            <w:gridCol w:w="216"/>
            <w:gridCol w:w="4572"/>
            <w:gridCol w:w="4572"/>
          </w:tblGrid>
        </w:tblGridChange>
      </w:tblGrid>
      <w:tr w:rsidR="00E744B6" w:rsidRPr="00214B43" w:rsidTr="0004356A">
        <w:tc>
          <w:tcPr>
            <w:tcW w:w="222" w:type="dxa"/>
            <w:tcBorders>
              <w:top w:val="nil"/>
              <w:left w:val="nil"/>
              <w:bottom w:val="nil"/>
              <w:right w:val="nil"/>
            </w:tcBorders>
            <w:tcPrChange w:id="553" w:author="Geography" w:date="2015-08-28T18:31:00Z">
              <w:tcPr>
                <w:tcW w:w="360" w:type="dxa"/>
                <w:tcBorders>
                  <w:top w:val="nil"/>
                  <w:left w:val="nil"/>
                  <w:bottom w:val="nil"/>
                  <w:right w:val="nil"/>
                </w:tcBorders>
              </w:tcPr>
            </w:tcPrChange>
          </w:tcPr>
          <w:p w:rsidR="00E744B6" w:rsidRPr="00214B43" w:rsidRDefault="00E744B6" w:rsidP="00CC73D4">
            <w:pPr>
              <w:spacing w:after="120"/>
              <w:rPr>
                <w:rFonts w:ascii="Cambria" w:hAnsi="Cambria"/>
              </w:rPr>
            </w:pPr>
          </w:p>
        </w:tc>
        <w:tc>
          <w:tcPr>
            <w:tcW w:w="4572" w:type="dxa"/>
            <w:tcBorders>
              <w:top w:val="nil"/>
              <w:left w:val="nil"/>
              <w:bottom w:val="nil"/>
              <w:right w:val="nil"/>
            </w:tcBorders>
            <w:tcPrChange w:id="554" w:author="Geography" w:date="2015-08-28T18:31:00Z">
              <w:tcPr>
                <w:tcW w:w="7470" w:type="dxa"/>
                <w:tcBorders>
                  <w:top w:val="nil"/>
                  <w:left w:val="nil"/>
                  <w:bottom w:val="nil"/>
                  <w:right w:val="nil"/>
                </w:tcBorders>
              </w:tcPr>
            </w:tcPrChange>
          </w:tcPr>
          <w:p w:rsidR="00E744B6" w:rsidRPr="00214B43" w:rsidRDefault="008D3141" w:rsidP="0004356A">
            <w:pPr>
              <w:spacing w:after="120"/>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ann</m:t>
                    </m:r>
                    <m:r>
                      <w:del w:id="555" w:author="Geography" w:date="2015-08-28T18:27:00Z">
                        <w:rPr>
                          <w:rFonts w:ascii="Cambria Math" w:hAnsi="Cambria Math"/>
                        </w:rPr>
                        <m:t>ual</m:t>
                      </w:del>
                    </m:r>
                  </m:sub>
                </m:sSub>
                <m:r>
                  <w:rPr>
                    <w:rFonts w:ascii="Cambria Math" w:hAnsi="Cambria Math"/>
                  </w:rPr>
                  <m:t xml:space="preserve">= </m:t>
                </m:r>
                <m:sSub>
                  <m:sSubPr>
                    <m:ctrlPr>
                      <w:rPr>
                        <w:rFonts w:ascii="Cambria Math" w:hAnsi="Cambria Math"/>
                        <w:i/>
                      </w:rPr>
                    </m:ctrlPr>
                  </m:sSubPr>
                  <m:e>
                    <m:r>
                      <w:rPr>
                        <w:rFonts w:ascii="Cambria Math" w:hAnsi="Cambria Math"/>
                      </w:rPr>
                      <m:t>SSY</m:t>
                    </m:r>
                  </m:e>
                  <m:sub>
                    <m:r>
                      <w:rPr>
                        <w:rFonts w:ascii="Cambria Math" w:hAnsi="Cambria Math"/>
                      </w:rPr>
                      <m:t>meas</m:t>
                    </m:r>
                    <m:r>
                      <w:del w:id="556" w:author="Geography" w:date="2015-08-28T18:27:00Z">
                        <w:rPr>
                          <w:rFonts w:ascii="Cambria Math" w:hAnsi="Cambria Math"/>
                        </w:rPr>
                        <m:t>ured</m:t>
                      </w:del>
                    </m:r>
                  </m:sub>
                </m:sSub>
                <m:r>
                  <w:rPr>
                    <w:rFonts w:ascii="Cambria Math" w:hAnsi="Cambria Math"/>
                  </w:rPr>
                  <m:t xml:space="preserve">* </m:t>
                </m:r>
                <m:f>
                  <m:fPr>
                    <m:ctrlPr>
                      <w:rPr>
                        <w:rFonts w:ascii="Cambria Math" w:hAnsi="Cambria Math"/>
                        <w:i/>
                      </w:rPr>
                    </m:ctrlPr>
                  </m:fPr>
                  <m:num>
                    <m:r>
                      <w:del w:id="557" w:author="Geography" w:date="2015-08-28T18:26:00Z">
                        <w:rPr>
                          <w:rFonts w:ascii="Cambria Math" w:hAnsi="Cambria Math"/>
                        </w:rPr>
                        <m:t>measured precip</m:t>
                      </w:del>
                    </m:r>
                    <m:r>
                      <w:ins w:id="558" w:author="Geography" w:date="2015-08-28T18:26:00Z">
                        <w:rPr>
                          <w:rFonts w:ascii="Cambria Math" w:hAnsi="Cambria Math"/>
                        </w:rPr>
                        <m:t>P</m:t>
                      </w:ins>
                    </m:r>
                    <w:commentRangeStart w:id="559"/>
                    <m:r>
                      <w:ins w:id="560" w:author="Geography" w:date="2015-08-28T18:26:00Z">
                        <w:rPr>
                          <w:rFonts w:ascii="Cambria Math" w:hAnsi="Cambria Math"/>
                        </w:rPr>
                        <m:t>smeas</m:t>
                      </w:ins>
                    </m:r>
                    <w:commentRangeEnd w:id="559"/>
                    <m:r>
                      <w:ins w:id="561" w:author="Geography" w:date="2015-08-28T18:28:00Z">
                        <m:rPr>
                          <m:sty m:val="p"/>
                        </m:rPr>
                        <w:rPr>
                          <w:rStyle w:val="CommentReference"/>
                          <w:rFonts w:eastAsia="Times New Roman"/>
                        </w:rPr>
                        <w:commentReference w:id="559"/>
                      </w:ins>
                    </m:r>
                  </m:num>
                  <m:den>
                    <m:r>
                      <w:ins w:id="562" w:author="Geography" w:date="2015-08-28T18:26:00Z">
                        <w:rPr>
                          <w:rFonts w:ascii="Cambria Math" w:hAnsi="Cambria Math"/>
                        </w:rPr>
                        <m:t>Psann</m:t>
                      </w:ins>
                    </m:r>
                    <m:r>
                      <w:del w:id="563" w:author="Geography" w:date="2015-08-28T18:26:00Z">
                        <w:rPr>
                          <w:rFonts w:ascii="Cambria Math" w:hAnsi="Cambria Math"/>
                        </w:rPr>
                        <m:t>expected annual storm precip</m:t>
                      </w:del>
                    </m:r>
                  </m:den>
                </m:f>
              </m:oMath>
            </m:oMathPara>
          </w:p>
        </w:tc>
        <w:tc>
          <w:tcPr>
            <w:tcW w:w="4566" w:type="dxa"/>
            <w:tcBorders>
              <w:top w:val="nil"/>
              <w:left w:val="nil"/>
              <w:bottom w:val="nil"/>
              <w:right w:val="nil"/>
            </w:tcBorders>
            <w:tcPrChange w:id="564" w:author="Geography" w:date="2015-08-28T18:31:00Z">
              <w:tcPr>
                <w:tcW w:w="1520" w:type="dxa"/>
                <w:tcBorders>
                  <w:top w:val="nil"/>
                  <w:left w:val="nil"/>
                  <w:bottom w:val="nil"/>
                  <w:right w:val="nil"/>
                </w:tcBorders>
              </w:tcPr>
            </w:tcPrChange>
          </w:tcPr>
          <w:p w:rsidR="00E744B6" w:rsidRPr="00214B43" w:rsidRDefault="00E744B6" w:rsidP="00E744B6">
            <w:pPr>
              <w:spacing w:after="120"/>
              <w:ind w:firstLine="0"/>
              <w:jc w:val="right"/>
              <w:rPr>
                <w:rFonts w:ascii="Cambria" w:hAnsi="Cambria"/>
              </w:rPr>
            </w:pPr>
            <w:r w:rsidRPr="00214B43">
              <w:rPr>
                <w:rFonts w:ascii="Cambria" w:hAnsi="Cambria"/>
              </w:rPr>
              <w:t xml:space="preserve">Equation </w:t>
            </w:r>
            <w:r>
              <w:rPr>
                <w:rFonts w:ascii="Cambria" w:hAnsi="Cambria"/>
              </w:rPr>
              <w:t>5</w:t>
            </w:r>
          </w:p>
        </w:tc>
      </w:tr>
      <w:tr w:rsidR="00E744B6" w:rsidRPr="00214B43" w:rsidTr="0004356A">
        <w:trPr>
          <w:trHeight w:val="855"/>
          <w:trPrChange w:id="565" w:author="Geography" w:date="2015-08-28T18:31:00Z">
            <w:trPr>
              <w:trHeight w:val="855"/>
            </w:trPr>
          </w:trPrChange>
        </w:trPr>
        <w:tc>
          <w:tcPr>
            <w:tcW w:w="9360" w:type="dxa"/>
            <w:gridSpan w:val="3"/>
            <w:tcBorders>
              <w:top w:val="nil"/>
              <w:left w:val="nil"/>
              <w:bottom w:val="nil"/>
              <w:right w:val="nil"/>
            </w:tcBorders>
            <w:tcPrChange w:id="566" w:author="Geography" w:date="2015-08-28T18:31:00Z">
              <w:tcPr>
                <w:tcW w:w="9350" w:type="dxa"/>
                <w:gridSpan w:val="3"/>
                <w:tcBorders>
                  <w:top w:val="nil"/>
                  <w:left w:val="nil"/>
                  <w:bottom w:val="nil"/>
                  <w:right w:val="nil"/>
                </w:tcBorders>
              </w:tcPr>
            </w:tcPrChange>
          </w:tcPr>
          <w:p w:rsidR="00E744B6" w:rsidRPr="00BA7675" w:rsidRDefault="00E744B6" w:rsidP="00373017">
            <w:pPr>
              <w:spacing w:after="120"/>
              <w:ind w:left="-108" w:firstLine="0"/>
              <w:rPr>
                <w:rFonts w:cs="Times"/>
              </w:rPr>
            </w:pPr>
            <w:r w:rsidRPr="00BA7675">
              <w:rPr>
                <w:rFonts w:cs="Times"/>
              </w:rPr>
              <w:t xml:space="preserve">where </w:t>
            </w:r>
            <w:commentRangeStart w:id="567"/>
            <w:r w:rsidRPr="00BA7675">
              <w:rPr>
                <w:rFonts w:cs="Times"/>
                <w:i/>
              </w:rPr>
              <w:t>SSY</w:t>
            </w:r>
            <w:r w:rsidRPr="00BA7675">
              <w:rPr>
                <w:rFonts w:cs="Times"/>
                <w:i/>
                <w:vertAlign w:val="subscript"/>
              </w:rPr>
              <w:t>ann</w:t>
            </w:r>
            <w:del w:id="568" w:author="Geography" w:date="2015-08-28T18:27:00Z">
              <w:r w:rsidRPr="00BA7675" w:rsidDel="0004356A">
                <w:rPr>
                  <w:rFonts w:cs="Times"/>
                  <w:i/>
                  <w:vertAlign w:val="subscript"/>
                </w:rPr>
                <w:delText>ual</w:delText>
              </w:r>
            </w:del>
            <w:commentRangeEnd w:id="567"/>
            <w:r w:rsidR="0004356A">
              <w:rPr>
                <w:rStyle w:val="CommentReference"/>
                <w:rFonts w:eastAsia="Times New Roman"/>
              </w:rPr>
              <w:commentReference w:id="567"/>
            </w:r>
            <w:r w:rsidRPr="00BA7675">
              <w:rPr>
                <w:rFonts w:cs="Times"/>
              </w:rPr>
              <w:t xml:space="preserve"> is estimated</w:t>
            </w:r>
            <w:r w:rsidR="002B094A">
              <w:rPr>
                <w:rFonts w:cs="Times"/>
              </w:rPr>
              <w:t xml:space="preserve"> annual</w:t>
            </w:r>
            <w:r w:rsidRPr="00BA7675">
              <w:rPr>
                <w:rFonts w:cs="Times"/>
              </w:rPr>
              <w:t xml:space="preserve"> SSY from storms, </w:t>
            </w:r>
            <w:r w:rsidRPr="00BA7675">
              <w:rPr>
                <w:rFonts w:cs="Times"/>
                <w:i/>
              </w:rPr>
              <w:t>SSY</w:t>
            </w:r>
            <w:r w:rsidRPr="00BA7675">
              <w:rPr>
                <w:rFonts w:cs="Times"/>
                <w:i/>
                <w:vertAlign w:val="subscript"/>
              </w:rPr>
              <w:t>measured</w:t>
            </w:r>
            <w:r w:rsidRPr="00BA7675">
              <w:rPr>
                <w:rFonts w:cs="Times"/>
              </w:rPr>
              <w:t xml:space="preserve"> is SSY </w:t>
            </w:r>
            <w:r w:rsidR="002B094A">
              <w:rPr>
                <w:rFonts w:cs="Times"/>
              </w:rPr>
              <w:t>from sampled</w:t>
            </w:r>
            <w:r w:rsidRPr="00BA7675">
              <w:rPr>
                <w:rFonts w:cs="Times"/>
              </w:rPr>
              <w:t xml:space="preserve"> storms (all, Tables 2 and 3), </w:t>
            </w:r>
            <w:ins w:id="569" w:author="Geography" w:date="2015-08-28T18:28:00Z">
              <w:r w:rsidR="0004356A">
                <w:rPr>
                  <w:rFonts w:cs="Times"/>
                  <w:i/>
                </w:rPr>
                <w:t>P</w:t>
              </w:r>
              <w:r w:rsidR="0004356A" w:rsidRPr="008D3141">
                <w:rPr>
                  <w:rFonts w:cs="Times"/>
                  <w:i/>
                  <w:vertAlign w:val="subscript"/>
                  <w:rPrChange w:id="570" w:author="Trent Biggs" w:date="2015-08-31T13:07:00Z">
                    <w:rPr>
                      <w:rFonts w:cs="Times"/>
                      <w:i/>
                    </w:rPr>
                  </w:rPrChange>
                </w:rPr>
                <w:t>smeas</w:t>
              </w:r>
            </w:ins>
            <w:del w:id="571" w:author="Geography" w:date="2015-08-28T18:28:00Z">
              <w:r w:rsidRPr="00BA7675" w:rsidDel="0004356A">
                <w:rPr>
                  <w:rFonts w:cs="Times"/>
                  <w:i/>
                </w:rPr>
                <w:delText>measured precip</w:delText>
              </w:r>
            </w:del>
            <w:r w:rsidRPr="00BA7675">
              <w:rPr>
                <w:rFonts w:cs="Times"/>
              </w:rPr>
              <w:t xml:space="preserve"> is precipitation measured during the sampled storms, and </w:t>
            </w:r>
            <w:del w:id="572" w:author="Geography" w:date="2015-08-28T18:28:00Z">
              <w:r w:rsidRPr="00BA7675" w:rsidDel="0004356A">
                <w:rPr>
                  <w:rFonts w:cs="Times"/>
                  <w:i/>
                </w:rPr>
                <w:delText xml:space="preserve">expected annual storm precip </w:delText>
              </w:r>
            </w:del>
            <w:ins w:id="573" w:author="Geography" w:date="2015-08-28T18:28:00Z">
              <w:r w:rsidR="0004356A">
                <w:rPr>
                  <w:rFonts w:cs="Times"/>
                  <w:i/>
                </w:rPr>
                <w:t>P</w:t>
              </w:r>
              <w:r w:rsidR="0004356A" w:rsidRPr="008D3141">
                <w:rPr>
                  <w:rFonts w:cs="Times"/>
                  <w:i/>
                  <w:vertAlign w:val="subscript"/>
                  <w:rPrChange w:id="574" w:author="Trent Biggs" w:date="2015-08-31T13:08:00Z">
                    <w:rPr>
                      <w:rFonts w:cs="Times"/>
                      <w:i/>
                    </w:rPr>
                  </w:rPrChange>
                </w:rPr>
                <w:t>sann</w:t>
              </w:r>
              <w:r w:rsidR="0004356A">
                <w:rPr>
                  <w:rFonts w:cs="Times"/>
                  <w:i/>
                </w:rPr>
                <w:t xml:space="preserve"> </w:t>
              </w:r>
            </w:ins>
            <w:r w:rsidRPr="00BA7675">
              <w:rPr>
                <w:rFonts w:cs="Times"/>
              </w:rPr>
              <w:t xml:space="preserve">is the precipitation during all storms </w:t>
            </w:r>
            <w:r w:rsidR="002B094A">
              <w:rPr>
                <w:rFonts w:cs="Times"/>
              </w:rPr>
              <w:t xml:space="preserve">which </w:t>
            </w:r>
            <w:del w:id="575" w:author="Geography" w:date="2015-08-29T20:34:00Z">
              <w:r w:rsidR="002B094A" w:rsidDel="00373017">
                <w:rPr>
                  <w:rFonts w:cs="Times"/>
                </w:rPr>
                <w:delText>occurred</w:delText>
              </w:r>
              <w:r w:rsidRPr="00BA7675" w:rsidDel="00373017">
                <w:rPr>
                  <w:rFonts w:cs="Times"/>
                </w:rPr>
                <w:delText xml:space="preserve"> </w:delText>
              </w:r>
            </w:del>
            <w:ins w:id="576" w:author="Geography" w:date="2015-08-29T20:34:00Z">
              <w:r w:rsidR="00373017">
                <w:rPr>
                  <w:rFonts w:cs="Times"/>
                </w:rPr>
                <w:t>resulted in an increase in stream discharge that exceeded the threshold defining storm even</w:t>
              </w:r>
              <w:del w:id="577" w:author="Trent Biggs" w:date="2015-08-31T13:08:00Z">
                <w:r w:rsidR="00373017" w:rsidDel="008D3141">
                  <w:rPr>
                    <w:rFonts w:cs="Times"/>
                  </w:rPr>
                  <w:delText>e</w:delText>
                </w:r>
              </w:del>
              <w:r w:rsidR="00373017">
                <w:rPr>
                  <w:rFonts w:cs="Times"/>
                </w:rPr>
                <w:t>ts</w:t>
              </w:r>
              <w:r w:rsidR="00373017" w:rsidRPr="00BA7675">
                <w:rPr>
                  <w:rFonts w:cs="Times"/>
                </w:rPr>
                <w:t xml:space="preserve"> </w:t>
              </w:r>
            </w:ins>
            <w:r w:rsidRPr="00BA7675">
              <w:rPr>
                <w:rFonts w:cs="Times"/>
              </w:rPr>
              <w:t>in 2014.</w:t>
            </w:r>
          </w:p>
        </w:tc>
      </w:tr>
    </w:tbl>
    <w:p w:rsidR="00D758D4" w:rsidRDefault="000C26A7" w:rsidP="0004356A">
      <w:r w:rsidRPr="008150AC">
        <w:rPr>
          <w:highlight w:val="yellow"/>
          <w:rPrChange w:id="578" w:author="Geography" w:date="2015-08-29T20:38:00Z">
            <w:rPr/>
          </w:rPrChange>
        </w:rPr>
        <w:t xml:space="preserve">Continuous discharge and precipitation data showed </w:t>
      </w:r>
      <w:ins w:id="579" w:author="Geography" w:date="2015-08-28T18:30:00Z">
        <w:r w:rsidR="0004356A" w:rsidRPr="008150AC">
          <w:rPr>
            <w:highlight w:val="yellow"/>
            <w:rPrChange w:id="580" w:author="Geography" w:date="2015-08-29T20:38:00Z">
              <w:rPr/>
            </w:rPrChange>
          </w:rPr>
          <w:t xml:space="preserve">that </w:t>
        </w:r>
      </w:ins>
      <w:r w:rsidRPr="008150AC">
        <w:rPr>
          <w:highlight w:val="yellow"/>
          <w:rPrChange w:id="581" w:author="Geography" w:date="2015-08-29T20:38:00Z">
            <w:rPr/>
          </w:rPrChange>
        </w:rPr>
        <w:t>approximately 60% of annual precipitation fell during storms that</w:t>
      </w:r>
      <w:ins w:id="582" w:author="Geography" w:date="2015-08-28T18:30:00Z">
        <w:r w:rsidR="0004356A" w:rsidRPr="008150AC">
          <w:rPr>
            <w:highlight w:val="yellow"/>
            <w:rPrChange w:id="583" w:author="Geography" w:date="2015-08-29T20:38:00Z">
              <w:rPr/>
            </w:rPrChange>
          </w:rPr>
          <w:t xml:space="preserve"> resulted in an increase in streamflow that exceeded</w:t>
        </w:r>
      </w:ins>
      <w:del w:id="584" w:author="Geography" w:date="2015-08-28T18:30:00Z">
        <w:r w:rsidRPr="008150AC" w:rsidDel="0004356A">
          <w:rPr>
            <w:highlight w:val="yellow"/>
            <w:rPrChange w:id="585" w:author="Geography" w:date="2015-08-29T20:38:00Z">
              <w:rPr/>
            </w:rPrChange>
          </w:rPr>
          <w:delText xml:space="preserve"> exceeded</w:delText>
        </w:r>
      </w:del>
      <w:r w:rsidRPr="008150AC">
        <w:rPr>
          <w:highlight w:val="yellow"/>
          <w:rPrChange w:id="586" w:author="Geography" w:date="2015-08-29T20:38:00Z">
            <w:rPr/>
          </w:rPrChange>
        </w:rPr>
        <w:t xml:space="preserve"> the stage threshold</w:t>
      </w:r>
      <w:ins w:id="587" w:author="Geography" w:date="2015-08-29T20:35:00Z">
        <w:r w:rsidR="006F730E" w:rsidRPr="008150AC">
          <w:rPr>
            <w:highlight w:val="yellow"/>
            <w:rPrChange w:id="588" w:author="Geography" w:date="2015-08-29T20:38:00Z">
              <w:rPr/>
            </w:rPrChange>
          </w:rPr>
          <w:t xml:space="preserve"> and are included in P</w:t>
        </w:r>
        <w:r w:rsidR="006F730E" w:rsidRPr="008150AC">
          <w:rPr>
            <w:highlight w:val="yellow"/>
            <w:vertAlign w:val="subscript"/>
            <w:rPrChange w:id="589" w:author="Geography" w:date="2015-08-29T20:38:00Z">
              <w:rPr/>
            </w:rPrChange>
          </w:rPr>
          <w:t>sann</w:t>
        </w:r>
      </w:ins>
      <w:r w:rsidRPr="008150AC">
        <w:rPr>
          <w:highlight w:val="yellow"/>
          <w:rPrChange w:id="590" w:author="Geography" w:date="2015-08-29T20:38:00Z">
            <w:rPr/>
          </w:rPrChange>
        </w:rPr>
        <w:t xml:space="preserve">, and 40% of precipitation fell during low-intensity events that did not exceed the defined storm </w:t>
      </w:r>
      <w:commentRangeStart w:id="591"/>
      <w:r w:rsidRPr="008150AC">
        <w:rPr>
          <w:highlight w:val="yellow"/>
          <w:rPrChange w:id="592" w:author="Geography" w:date="2015-08-29T20:38:00Z">
            <w:rPr/>
          </w:rPrChange>
        </w:rPr>
        <w:t>threshold</w:t>
      </w:r>
      <w:commentRangeEnd w:id="591"/>
      <w:r w:rsidR="008150AC">
        <w:rPr>
          <w:rStyle w:val="CommentReference"/>
        </w:rPr>
        <w:commentReference w:id="591"/>
      </w:r>
      <w:r w:rsidRPr="008150AC">
        <w:rPr>
          <w:highlight w:val="yellow"/>
          <w:rPrChange w:id="593" w:author="Geography" w:date="2015-08-29T20:38:00Z">
            <w:rPr/>
          </w:rPrChange>
        </w:rPr>
        <w:t>.</w:t>
      </w:r>
      <w:r>
        <w:t xml:space="preserve"> </w:t>
      </w:r>
      <w:del w:id="594" w:author="Geography" w:date="2015-08-29T20:36:00Z">
        <w:r w:rsidDel="006F730E">
          <w:delText xml:space="preserve">Annual storm precipitation is then 60% of measured annual precipitation. </w:delText>
        </w:r>
      </w:del>
      <w:ins w:id="595" w:author="Geography" w:date="2015-08-29T20:39:00Z">
        <w:r w:rsidR="008150AC">
          <w:t>M</w:t>
        </w:r>
      </w:ins>
      <w:del w:id="596" w:author="Geography" w:date="2015-08-29T20:39:00Z">
        <w:r w:rsidDel="008150AC">
          <w:delText>Considering m</w:delText>
        </w:r>
      </w:del>
      <w:r>
        <w:t xml:space="preserve">ost SSY is discharged during a few, relatively large events, </w:t>
      </w:r>
      <w:ins w:id="597" w:author="Geography" w:date="2015-08-29T20:39:00Z">
        <w:r w:rsidR="008150AC">
          <w:t xml:space="preserve">and </w:t>
        </w:r>
      </w:ins>
      <w:r>
        <w:t xml:space="preserve">it is assumed that small events do not </w:t>
      </w:r>
      <w:del w:id="598" w:author="Geography" w:date="2015-08-29T20:39:00Z">
        <w:r w:rsidDel="008150AC">
          <w:delText xml:space="preserve">significantly </w:delText>
        </w:r>
      </w:del>
      <w:r>
        <w:t xml:space="preserve">contribute </w:t>
      </w:r>
      <w:ins w:id="599" w:author="Geography" w:date="2015-08-29T20:39:00Z">
        <w:r w:rsidR="008150AC">
          <w:t xml:space="preserve">significantly </w:t>
        </w:r>
      </w:ins>
      <w:r>
        <w:t xml:space="preserve">to annual SSY </w:t>
      </w:r>
      <w:r w:rsidR="00E375F7">
        <w:fldChar w:fldCharType="begin" w:fldLock="1"/>
      </w:r>
      <w:r w:rsidR="00E375F7">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"plainTextFormattedCitation" : "(Stock and Tribble, 2010)", "previouslyFormattedCitation" : "(Stock and Tribble, 2010)" }, "properties" : { "noteIndex" : 0 }, "schema" : "https://github.com/citation-style-language/schema/raw/master/csl-citation.json" }</w:instrText>
      </w:r>
      <w:r w:rsidR="00E375F7">
        <w:fldChar w:fldCharType="separate"/>
      </w:r>
      <w:r w:rsidR="00E375F7" w:rsidRPr="00E375F7">
        <w:rPr>
          <w:noProof/>
        </w:rPr>
        <w:t>(Stock and Tribble, 2010)</w:t>
      </w:r>
      <w:r w:rsidR="00E375F7">
        <w:fldChar w:fldCharType="end"/>
      </w:r>
      <w:r>
        <w:t>. This</w:t>
      </w:r>
      <w:ins w:id="600" w:author="Geography" w:date="2015-08-29T20:36:00Z">
        <w:r w:rsidR="006F730E">
          <w:t xml:space="preserve"> </w:t>
        </w:r>
      </w:ins>
      <w:del w:id="601" w:author="Geography" w:date="2015-08-29T20:36:00Z">
        <w:r w:rsidDel="006F730E">
          <w:delText xml:space="preserve"> approach </w:delText>
        </w:r>
      </w:del>
      <w:r>
        <w:t xml:space="preserve">also assumes that the sediment yield per mm of storm precipitation is constant over the year, and </w:t>
      </w:r>
      <w:ins w:id="602" w:author="Geography" w:date="2015-08-29T20:36:00Z">
        <w:r w:rsidR="006F730E">
          <w:t xml:space="preserve">that </w:t>
        </w:r>
      </w:ins>
      <w:r>
        <w:t>the size distribution of storms has no effect</w:t>
      </w:r>
      <w:ins w:id="603" w:author="Geography" w:date="2015-08-29T20:36:00Z">
        <w:r w:rsidR="006F730E">
          <w:t xml:space="preserve"> on SSY</w:t>
        </w:r>
      </w:ins>
      <w:r>
        <w:t xml:space="preserve">, though there is some evidence that SSY </w:t>
      </w:r>
      <w:ins w:id="604" w:author="Geography" w:date="2015-08-29T20:36:00Z">
        <w:r w:rsidR="008150AC">
          <w:t>increases</w:t>
        </w:r>
      </w:ins>
      <w:del w:id="605" w:author="Geography" w:date="2015-08-29T20:36:00Z">
        <w:r w:rsidDel="008150AC">
          <w:delText>rises</w:delText>
        </w:r>
      </w:del>
      <w:r>
        <w:t xml:space="preserve"> exponentially with storm size</w:t>
      </w:r>
      <w:r w:rsidR="00E375F7">
        <w:t xml:space="preserve"> </w:t>
      </w:r>
      <w:r w:rsidR="00E375F7">
        <w:fldChar w:fldCharType="begin" w:fldLock="1"/>
      </w:r>
      <w:r w:rsidR="00AA70FE">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"id" : "ITEM-2", "itemData" : { "author" : [ { "dropping-particle" : "", "family" : "Rankl", "given" : "James G.", "non-dropping-particle" : "", "parse-names" : false, "suffix" : "" } ], "id" : "ITEM-2",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"(Lewis et al., 2001; Rankl, 2004)", "plainTextFormattedCitation" : "(Lewis et al., 2001; Rankl, 2004)", "previouslyFormattedCitation" : "(Lewis et al., 2001; Rankl, 2004)" }, "properties" : { "noteIndex" : 0 }, "schema" : "https://github.com/citation-style-language/schema/raw/master/csl-citation.json" }</w:instrText>
      </w:r>
      <w:r w:rsidR="00E375F7">
        <w:fldChar w:fldCharType="separate"/>
      </w:r>
      <w:r w:rsidR="00E375F7" w:rsidRPr="00E375F7">
        <w:rPr>
          <w:noProof/>
        </w:rPr>
        <w:t>(Lewis et al., 2001; Rankl, 2004)</w:t>
      </w:r>
      <w:r w:rsidR="00E375F7">
        <w:fldChar w:fldCharType="end"/>
      </w:r>
      <w:r>
        <w:t xml:space="preserve">. </w:t>
      </w:r>
    </w:p>
    <w:p w:rsidR="00D758D4" w:rsidRDefault="000C26A7">
      <w:pPr>
        <w:pStyle w:val="Heading3"/>
      </w:pPr>
      <w:r>
        <w:t>Data Collection</w:t>
      </w:r>
    </w:p>
    <w:p w:rsidR="00D758D4" w:rsidRDefault="000C26A7">
      <w:r>
        <w:t xml:space="preserve">Data on precipitation (P), water discharge (Q), suspended sediment concentration (SSC) and turbidity (T) were collected during three field campaigns: January-March, 2012, February-July 2013, and January-March 2014, and several intervening periods of unattended </w:t>
      </w:r>
      <w:ins w:id="606" w:author="Geography" w:date="2015-08-28T18:33:00Z">
        <w:r w:rsidR="00D8072A">
          <w:t xml:space="preserve">monitoring  by </w:t>
        </w:r>
      </w:ins>
      <w:r>
        <w:t>instrument</w:t>
      </w:r>
      <w:ins w:id="607" w:author="Geography" w:date="2015-08-28T18:33:00Z">
        <w:r w:rsidR="00D8072A">
          <w:t>s with data loggers</w:t>
        </w:r>
      </w:ins>
      <w:del w:id="608" w:author="Geography" w:date="2015-08-28T18:33:00Z">
        <w:r w:rsidDel="00D8072A">
          <w:delText xml:space="preserve"> monitoring</w:delText>
        </w:r>
      </w:del>
      <w:r>
        <w:t>. Field sampling campaigns were scheduled to coincide with the period of most frequent storms in the November-May wet season, though large storms were sampled throughout the year.</w:t>
      </w:r>
    </w:p>
    <w:p w:rsidR="00D758D4" w:rsidRDefault="000C26A7">
      <w:pPr>
        <w:pStyle w:val="Heading4"/>
      </w:pPr>
      <w:r>
        <w:t>Precipitation</w:t>
      </w:r>
    </w:p>
    <w:p w:rsidR="00D758D4" w:rsidRDefault="000C26A7">
      <w:r>
        <w:t xml:space="preserve">Precipitation (P) was measured at three locations in Faga'alu watershed using </w:t>
      </w:r>
      <w:del w:id="609" w:author="Geography" w:date="2015-08-28T18:34:00Z">
        <w:r w:rsidDel="00D8072A">
          <w:delText xml:space="preserve">two </w:delText>
        </w:r>
      </w:del>
      <w:r>
        <w:t>Rainwise RAINEW tipping-bucket rain gages (RG1 and RG2) and a Vantage Pro Weather Station (Wx</w:t>
      </w:r>
      <w:r w:rsidR="007960EB">
        <w:t>) (</w:t>
      </w:r>
      <w:r>
        <w:t>Figure 1). Data at RG2 was only recorded January-March, 2012, to determine a relationship between elevation and precipitation</w:t>
      </w:r>
      <w:ins w:id="610" w:author="Geography" w:date="2015-08-28T18:34:00Z">
        <w:r w:rsidR="00D8072A">
          <w:t xml:space="preserve"> in the LOWER watershed</w:t>
        </w:r>
      </w:ins>
      <w:r>
        <w:t xml:space="preserve">. The total event precipitation (Psum) and event </w:t>
      </w:r>
      <w:r w:rsidR="006328D8">
        <w:t>Erosivity Index</w:t>
      </w:r>
      <w:r>
        <w:t xml:space="preserve"> (EI30) were calculated using data from RG1, with data gaps filled by 15 min interval precipitation data from Wx.</w:t>
      </w:r>
      <w:ins w:id="611" w:author="Geography" w:date="2015-08-28T18:34:00Z">
        <w:r w:rsidR="00D8072A">
          <w:t xml:space="preserve">  While previous data suggest that </w:t>
        </w:r>
      </w:ins>
      <w:ins w:id="612" w:author="Geography" w:date="2015-08-28T18:35:00Z">
        <w:r w:rsidR="00D8072A">
          <w:t>precipitation</w:t>
        </w:r>
      </w:ins>
      <w:ins w:id="613" w:author="Geography" w:date="2015-08-28T18:34:00Z">
        <w:r w:rsidR="00D8072A">
          <w:t xml:space="preserve"> </w:t>
        </w:r>
      </w:ins>
      <w:ins w:id="614" w:author="Geography" w:date="2015-08-28T18:35:00Z">
        <w:r w:rsidR="00D8072A">
          <w:t xml:space="preserve">increases with elevation, here we do not calculate watershed-mean precipitation, and instead use precipitation depth at RG1 to indicate the depth of rainfall during a storm event.  Most sheetwash and rill erosion, which depends on rainfall intensity and EI30, </w:t>
        </w:r>
      </w:ins>
      <w:ins w:id="615" w:author="Geography" w:date="2015-08-28T18:37:00Z">
        <w:r w:rsidR="00D8072A">
          <w:t>occurred</w:t>
        </w:r>
      </w:ins>
      <w:ins w:id="616" w:author="Geography" w:date="2015-08-28T18:35:00Z">
        <w:r w:rsidR="00D8072A">
          <w:t xml:space="preserve"> </w:t>
        </w:r>
      </w:ins>
      <w:ins w:id="617" w:author="Geography" w:date="2015-08-28T18:37:00Z">
        <w:r w:rsidR="00D8072A">
          <w:t xml:space="preserve">at the quarry, near the location of RG1.  Rainfall data from RG1 is therefore </w:t>
        </w:r>
      </w:ins>
      <w:ins w:id="618" w:author="Geography" w:date="2015-08-28T18:38:00Z">
        <w:r w:rsidR="00D8072A">
          <w:t xml:space="preserve">most </w:t>
        </w:r>
      </w:ins>
      <w:ins w:id="619" w:author="Geography" w:date="2015-08-28T18:37:00Z">
        <w:r w:rsidR="00D8072A">
          <w:t>representative of rainfall at the quarry.</w:t>
        </w:r>
      </w:ins>
    </w:p>
    <w:p w:rsidR="00D758D4" w:rsidRDefault="000C26A7">
      <w:pPr>
        <w:pStyle w:val="Heading4"/>
      </w:pPr>
      <w:r>
        <w:t>Water Discharge</w:t>
      </w:r>
    </w:p>
    <w:p w:rsidR="00D8072A" w:rsidRDefault="006328D8" w:rsidP="006328D8">
      <w:pPr>
        <w:rPr>
          <w:ins w:id="620" w:author="Geography" w:date="2015-08-28T18:41:00Z"/>
        </w:rPr>
      </w:pPr>
      <w:r>
        <w:t xml:space="preserve">Stream gaging sites were chosen to take advantage of an existing control structure (FG1) and a stabilized stream cross section (FG3). </w:t>
      </w:r>
      <w:r w:rsidR="000C26A7">
        <w:t xml:space="preserve">At FG1 and FG3, Q was calculated from 15 minute interval stream stage measurements, using a stage-Q rating curve calibrated to manual Q measurements made under baseflow and stormflow conditions (Figures 3 and 4). </w:t>
      </w:r>
      <w:r w:rsidR="00E375F7">
        <w:t>S</w:t>
      </w:r>
      <w:r w:rsidR="000C26A7">
        <w:t>tream stage was measured with non-vented pressure transducers (PT) (Solinst Levelogger or Onset HOBO Water Level Logger) installed in stilling wells at FG1 and FG3. Barometric pressure data collected at Wx were used to calculate stage from the pressure data recorded by the PT</w:t>
      </w:r>
      <w:del w:id="621" w:author="Geography" w:date="2015-08-28T18:39:00Z">
        <w:r w:rsidR="000C26A7" w:rsidDel="00D8072A">
          <w:delText>'</w:delText>
        </w:r>
      </w:del>
      <w:r w:rsidR="000C26A7">
        <w:t xml:space="preserve">s. Data gaps in barometric pressure </w:t>
      </w:r>
      <w:r>
        <w:t xml:space="preserve">from Wx </w:t>
      </w:r>
      <w:r w:rsidR="000C26A7">
        <w:t>were filled by data from stations at Pago Pago Harbor (NSTP6) and NOAA Climate Observatory at Tula (TULA)</w:t>
      </w:r>
      <w:r w:rsidR="00E375F7">
        <w:t xml:space="preserve"> </w:t>
      </w:r>
      <w:r w:rsidR="000C26A7">
        <w:t>(Figure 1). Priority was given to the station closest to the watershed with valid barometric pressure data. Barometric data were highly correlated and the</w:t>
      </w:r>
      <w:r w:rsidR="00BC5BC0">
        <w:t xml:space="preserve"> data source </w:t>
      </w:r>
      <w:r w:rsidR="000C26A7">
        <w:t>made little (&lt;1cm) difference in the resulting water level.</w:t>
      </w:r>
      <w:r>
        <w:t xml:space="preserve"> Q was measured in the field by the area-velocity method (AV) using a Marsh-McBirney flowmeter to measure flow velocity</w:t>
      </w:r>
      <w:del w:id="622" w:author="Geography" w:date="2015-08-28T18:39:00Z">
        <w:r w:rsidDel="00D8072A">
          <w:delText>,</w:delText>
        </w:r>
      </w:del>
      <w:r>
        <w:t xml:space="preserve"> an</w:t>
      </w:r>
      <w:ins w:id="623" w:author="Geography" w:date="2015-08-28T18:39:00Z">
        <w:r w:rsidR="00D8072A">
          <w:t xml:space="preserve">d </w:t>
        </w:r>
      </w:ins>
      <w:ins w:id="624" w:author="Geography" w:date="2015-08-28T18:40:00Z">
        <w:r w:rsidR="00D8072A">
          <w:t xml:space="preserve">channel surveys </w:t>
        </w:r>
      </w:ins>
      <w:del w:id="625" w:author="Geography" w:date="2015-08-28T18:39:00Z">
        <w:r w:rsidDel="00D8072A">
          <w:delText xml:space="preserve">d simultaneous channel surveys to </w:delText>
        </w:r>
      </w:del>
      <w:r>
        <w:t xml:space="preserve">measure cross-sectional area </w:t>
      </w:r>
      <w:r>
        <w:fldChar w:fldCharType="begin" w:fldLock="1"/>
      </w:r>
      <w:r>
        <w:instrText>ADDIN CSL_CITATION { "citationItems" : [ { "id" : "ITEM-1", "itemData" : { "author" : [ { "dropping-particle" : "", "family" : "Harrelson", "given" : "C C", "non-dropping-particle" : "", "parse-names" : false, "suffix" : "" }, { "dropping-particle" : "", "family" : "Rawlins", "given" : "C L", "non-dropping-particle" : "", "parse-names" : false, "suffix" : "" }, { "dropping-particle" : "", "family" : "Potyondy", "given" : "J P", "non-dropping-particle" : "", "parse-names" : false, "suffix" : "" } ], "id" : "ITEM-1", "issue" : "General Technical Report RM-245", "issued" : { "date-parts" : [ [ "1994" ] ] }, "number-of-pages" : "61", "publisher" : "US Department of Agriculture", "publisher-place" : "Fort Collins, CO", "title" : "Stream channel reference sites: an illustrated guide to field technique. USDA Forest Service General Technical Report RM-245", "type" : "report" }, "uris" : [ "http://www.mendeley.com/documents/?uuid=9f44669b-f852-4498-b644-55b9e597673b" ] }, { "id" : "ITEM-2", "itemData" : { "author" : [ { "dropping-particle" : "", "family" : "Turnipseed", "given" : "D.P.", "non-dropping-particle" : "", "parse-names" : false, "suffix" : "" }, { "dropping-particle" : "", "family" : "Sauer", "given" : "V.B.", "non-dropping-particle" : "", "parse-names" : false, "suffix" : "" } ], "container-title" : "U.S. Geological Survey Techniques and Methods book 3, chap. A8", "id" : "ITEM-2", "issued" : { "date-parts" : [ [ "2010" ] ] }, "page" : "87", "publisher-place" : "Reston, Va.", "title" : "Discharge Measurements at Gaging Stations", "type" : "chapter" }, "uris" : [ "http://www.mendeley.com/documents/?uuid=b00c5599-3123-48ff-bee6-78587aeba725" ] } ], "mendeley" : { "formattedCitation" : "(Harrelson et al., 1994; Turnipseed and Sauer, 2010)", "plainTextFormattedCitation" : "(Harrelson et al., 1994; Turnipseed and Sauer, 2010)", "previouslyFormattedCitation" : "(Harrelson et al., 1994; Turnipseed and Sauer, 2010)" }, "properties" : { "noteIndex" : 0 }, "schema" : "https://github.com/citation-style-language/schema/raw/master/csl-citation.json" }</w:instrText>
      </w:r>
      <w:r>
        <w:fldChar w:fldCharType="separate"/>
      </w:r>
      <w:r w:rsidRPr="00E375F7">
        <w:rPr>
          <w:noProof/>
        </w:rPr>
        <w:t>(Harrelson et al., 1994; Turnipseed and Sauer, 2010)</w:t>
      </w:r>
      <w:r>
        <w:fldChar w:fldCharType="end"/>
      </w:r>
      <w:r>
        <w:t xml:space="preserve">. </w:t>
      </w:r>
    </w:p>
    <w:p w:rsidR="00D758D4" w:rsidDel="00D8072A" w:rsidRDefault="000C26A7" w:rsidP="006328D8">
      <w:pPr>
        <w:rPr>
          <w:del w:id="626" w:author="Geography" w:date="2015-08-28T18:41:00Z"/>
        </w:rPr>
      </w:pPr>
      <w:r>
        <w:t>A</w:t>
      </w:r>
      <w:ins w:id="627" w:author="Geography" w:date="2015-08-28T18:40:00Z">
        <w:r w:rsidR="00D8072A">
          <w:t>V</w:t>
        </w:r>
      </w:ins>
      <w:del w:id="628" w:author="Geography" w:date="2015-08-28T18:40:00Z">
        <w:r w:rsidDel="00D8072A">
          <w:delText>rea-velocity</w:delText>
        </w:r>
      </w:del>
      <w:ins w:id="629" w:author="Geography" w:date="2015-08-28T18:40:00Z">
        <w:r w:rsidR="00D8072A">
          <w:t>-</w:t>
        </w:r>
      </w:ins>
      <w:del w:id="630" w:author="Geography" w:date="2015-08-28T18:40:00Z">
        <w:r w:rsidDel="00D8072A">
          <w:delText xml:space="preserve"> </w:delText>
        </w:r>
      </w:del>
      <w:r>
        <w:t xml:space="preserve">Q measurements could not be made at high stages at FG1 and FG3 for safety reasons, so stage-Q relationships were constructed to estimate a continuous </w:t>
      </w:r>
      <w:ins w:id="631" w:author="Geography" w:date="2015-08-28T18:42:00Z">
        <w:r w:rsidR="00D8072A">
          <w:t xml:space="preserve">record of </w:t>
        </w:r>
      </w:ins>
      <w:r>
        <w:t>Q</w:t>
      </w:r>
      <w:del w:id="632" w:author="Geography" w:date="2015-08-28T18:42:00Z">
        <w:r w:rsidDel="00D8072A">
          <w:delText xml:space="preserve"> record</w:delText>
        </w:r>
      </w:del>
      <w:r>
        <w:t>.</w:t>
      </w:r>
      <w:ins w:id="633" w:author="Geography" w:date="2015-08-28T18:41:00Z">
        <w:r w:rsidR="00D8072A">
          <w:t xml:space="preserve">  </w:t>
        </w:r>
      </w:ins>
    </w:p>
    <w:p w:rsidR="00D758D4" w:rsidRDefault="000C26A7" w:rsidP="00D8072A">
      <w:r>
        <w:t xml:space="preserve">At FG3, the channel is rectangular with stabilized rip-rap </w:t>
      </w:r>
      <w:ins w:id="634" w:author="Geography" w:date="2015-08-28T18:42:00Z">
        <w:r w:rsidR="00D8072A">
          <w:t xml:space="preserve">on the </w:t>
        </w:r>
      </w:ins>
      <w:r>
        <w:t>banks and bed (Appendix Figure A1.1). Recorded stage varied from 4 to 147 cm. Area-velocity Q measurements (n= 14) were made from 30 to 1,558.0 L/sec, covering a range of stages from 6 to 39 cm. The highest recorded stage was much higher than the highest stage with measured Q so the rating could not be extrapolated by a power law. Stream conditions at FG3 fit the assumption for Manning's equation, so the stage-Q rating at FG3 was created using Manning's equation, calibrating Manning's n (0.067) to the Q measurements (Figure 3).</w:t>
      </w:r>
    </w:p>
    <w:p w:rsidR="00063DEE" w:rsidRDefault="00063DEE"/>
    <w:p w:rsidR="00D758D4" w:rsidRDefault="000C26A7">
      <w:r>
        <w:rPr>
          <w:noProof/>
        </w:rPr>
        <w:drawing>
          <wp:inline distT="0" distB="0" distL="0" distR="0" wp14:anchorId="3418D02E" wp14:editId="36F7494E">
            <wp:extent cx="54864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3 (LBJ).png"/>
                    <pic:cNvPicPr/>
                  </pic:nvPicPr>
                  <pic:blipFill>
                    <a:blip r:embed="rId10"/>
                    <a:stretch>
                      <a:fillRect/>
                    </a:stretch>
                  </pic:blipFill>
                  <pic:spPr>
                    <a:xfrm>
                      <a:off x="0" y="0"/>
                      <a:ext cx="5486400" cy="2743200"/>
                    </a:xfrm>
                    <a:prstGeom prst="rect">
                      <a:avLst/>
                    </a:prstGeom>
                  </pic:spPr>
                </pic:pic>
              </a:graphicData>
            </a:graphic>
          </wp:inline>
        </w:drawing>
      </w:r>
    </w:p>
    <w:p w:rsidR="00D758D4" w:rsidRDefault="000C26A7">
      <w:pPr>
        <w:ind w:firstLine="0"/>
      </w:pPr>
      <w:r>
        <w:t xml:space="preserve">Figure 3. Stage-Discharge relationships for stream gaging site at FG3 for (a) the full range of observed stage and (b) the range of stages with AV measurements of Q. RMSE was 93 L/sec, or 32% of </w:t>
      </w:r>
      <w:ins w:id="635" w:author="Geography" w:date="2015-08-28T18:47:00Z">
        <w:r w:rsidR="00B06872">
          <w:t xml:space="preserve">mean </w:t>
        </w:r>
      </w:ins>
      <w:r>
        <w:t>observed Q.</w:t>
      </w:r>
    </w:p>
    <w:p w:rsidR="00063DEE" w:rsidRDefault="00063DEE">
      <w:pPr>
        <w:ind w:firstLine="0"/>
      </w:pPr>
    </w:p>
    <w:p w:rsidR="00D758D4" w:rsidRDefault="000C26A7">
      <w:r>
        <w:t>At FG1, the flow control structure is a masonry ogee spillway crest of a defunct stream capture. The structure is a rectangular channel 43 cm deep</w:t>
      </w:r>
      <w:ins w:id="636" w:author="Geography" w:date="2015-08-28T18:44:00Z">
        <w:r w:rsidR="006901FA">
          <w:t xml:space="preserve"> that</w:t>
        </w:r>
      </w:ins>
      <w:del w:id="637" w:author="Geography" w:date="2015-08-28T18:44:00Z">
        <w:r w:rsidDel="006901FA">
          <w:delText>, then</w:delText>
        </w:r>
      </w:del>
      <w:r>
        <w:t xml:space="preserve"> transitions abruptly to gently sloping banks, causing an abrupt change in the stage-Q relationship (Appendix Figure A1.2). At FG1, the PT recorded stage height rang</w:t>
      </w:r>
      <w:ins w:id="638" w:author="Geography" w:date="2015-08-28T18:44:00Z">
        <w:r w:rsidR="006901FA">
          <w:t>ed</w:t>
        </w:r>
      </w:ins>
      <w:del w:id="639" w:author="Geography" w:date="2015-08-28T18:44:00Z">
        <w:r w:rsidDel="006901FA">
          <w:delText>ing</w:delText>
        </w:r>
      </w:del>
      <w:r>
        <w:t xml:space="preserve"> from 4 to 120 cm, while area-velocity Q measurements (n= 22) covered stages from 6 to 17 cm. Since the highest recorded stage (120 cm) was higher than the highest stage with measured Q (17 cm), and there was a distinct change in channel geometry above </w:t>
      </w:r>
      <w:ins w:id="640" w:author="Geography" w:date="2015-08-28T18:45:00Z">
        <w:r w:rsidR="006901FA">
          <w:t xml:space="preserve">a stage of </w:t>
        </w:r>
      </w:ins>
      <w:r>
        <w:t>43 cm</w:t>
      </w:r>
      <w:ins w:id="641" w:author="Geography" w:date="2015-08-28T18:45:00Z">
        <w:r w:rsidR="006901FA">
          <w:t>,</w:t>
        </w:r>
      </w:ins>
      <w:r>
        <w:t xml:space="preserve"> the rating could not be extrapolated by a power law. The flow structure did not meet the assumptions for using Manning's equation to predict flow so the HEC-RAS model was used</w:t>
      </w:r>
      <w:r w:rsidR="00CC73F7">
        <w:t xml:space="preserve"> </w:t>
      </w:r>
      <w:r w:rsidR="00CC73F7">
        <w:fldChar w:fldCharType="begin" w:fldLock="1"/>
      </w:r>
      <w:r w:rsidR="00A250A7">
        <w:instrText>ADDIN CSL_CITATION { "citationItems" : [ { "id" : "ITEM-1", "itemData" : { "author" : [ { "dropping-particle" : "", "family" : "Brunner", "given" : "Gary", "non-dropping-particle" : "", "parse-names" : false, "suffix" : "" } ], "id" : "ITEM-1", "issue" : "January", "issued" : { "date-parts" : [ [ "2010" ] ] }, "title" : "HEC-RAS River Analysis System", "type" : "article-journal" }, "uris" : [ "http://www.mendeley.com/documents/?uuid=ee35b0a4-e183-4caa-8821-45008eedb45f" ] } ], "mendeley" : { "formattedCitation" : "(Brunner, 2010)", "plainTextFormattedCitation" : "(Brunner, 2010)", "previouslyFormattedCitation" : "(Brunner, 2010)" }, "properties" : { "noteIndex" : 0 }, "schema" : "https://github.com/citation-style-language/schema/raw/master/csl-citation.json" }</w:instrText>
      </w:r>
      <w:r w:rsidR="00CC73F7">
        <w:fldChar w:fldCharType="separate"/>
      </w:r>
      <w:r w:rsidR="00CC73F7" w:rsidRPr="00CC73F7">
        <w:rPr>
          <w:noProof/>
        </w:rPr>
        <w:t>(Brunner, 2010)</w:t>
      </w:r>
      <w:r w:rsidR="00CC73F7">
        <w:fldChar w:fldCharType="end"/>
      </w:r>
      <w:r>
        <w:t>. The surveyed geometry of the upstream channel and flow structure at FG1 were input to HEC-RAS, and the HEC-RAS model was calibrated to the Q measurements</w:t>
      </w:r>
      <w:ins w:id="642" w:author="Geography" w:date="2015-08-28T18:45:00Z">
        <w:r w:rsidR="006901FA">
          <w:t>, assuming subcritical flow conditions</w:t>
        </w:r>
      </w:ins>
      <w:r>
        <w:t xml:space="preserve"> (Figure 4). While a power function fit Q measurements better than HEC-RAS for low flow, </w:t>
      </w:r>
      <w:ins w:id="643" w:author="Geography" w:date="2015-08-28T18:45:00Z">
        <w:r w:rsidR="006901FA">
          <w:t xml:space="preserve">Q predicted by </w:t>
        </w:r>
      </w:ins>
      <w:r>
        <w:t xml:space="preserve">HEC-RAS fit </w:t>
      </w:r>
      <w:ins w:id="644" w:author="Geography" w:date="2015-08-28T18:46:00Z">
        <w:r w:rsidR="006901FA">
          <w:t xml:space="preserve">observed Q </w:t>
        </w:r>
      </w:ins>
      <w:r>
        <w:t>better for Q above the storm threshold used in analyses of SSY (Figure 4).</w:t>
      </w:r>
    </w:p>
    <w:p w:rsidR="00063DEE" w:rsidRDefault="00063DEE"/>
    <w:p w:rsidR="00D758D4" w:rsidRDefault="000C26A7">
      <w:r>
        <w:rPr>
          <w:noProof/>
        </w:rPr>
        <w:drawing>
          <wp:inline distT="0" distB="0" distL="0" distR="0" wp14:anchorId="47C411F2" wp14:editId="47F15E3C">
            <wp:extent cx="54864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1 (DAM).png"/>
                    <pic:cNvPicPr/>
                  </pic:nvPicPr>
                  <pic:blipFill>
                    <a:blip r:embed="rId11"/>
                    <a:stretch>
                      <a:fillRect/>
                    </a:stretch>
                  </pic:blipFill>
                  <pic:spPr>
                    <a:xfrm>
                      <a:off x="0" y="0"/>
                      <a:ext cx="5486400" cy="2743200"/>
                    </a:xfrm>
                    <a:prstGeom prst="rect">
                      <a:avLst/>
                    </a:prstGeom>
                  </pic:spPr>
                </pic:pic>
              </a:graphicData>
            </a:graphic>
          </wp:inline>
        </w:drawing>
      </w:r>
    </w:p>
    <w:p w:rsidR="00D758D4" w:rsidRDefault="000C26A7">
      <w:pPr>
        <w:ind w:firstLine="0"/>
      </w:pPr>
      <w:r>
        <w:t>Figure 4. Stage-</w:t>
      </w:r>
      <w:ins w:id="645" w:author="Geography" w:date="2015-08-28T18:47:00Z">
        <w:r w:rsidR="00B06872">
          <w:t>d</w:t>
        </w:r>
      </w:ins>
      <w:del w:id="646" w:author="Geography" w:date="2015-08-28T18:47:00Z">
        <w:r w:rsidDel="00B06872">
          <w:delText>D</w:delText>
        </w:r>
      </w:del>
      <w:r>
        <w:t>ischarge relationships for</w:t>
      </w:r>
      <w:ins w:id="647" w:author="Geography" w:date="2015-08-28T18:47:00Z">
        <w:r w:rsidR="00B06872">
          <w:t xml:space="preserve"> </w:t>
        </w:r>
      </w:ins>
      <w:del w:id="648" w:author="Geography" w:date="2015-08-28T18:47:00Z">
        <w:r w:rsidDel="00B06872">
          <w:delText xml:space="preserve"> stream gaging site at</w:delText>
        </w:r>
      </w:del>
      <w:del w:id="649" w:author="Geography" w:date="2015-08-28T18:46:00Z">
        <w:r w:rsidDel="00B06872">
          <w:delText xml:space="preserve"> </w:delText>
        </w:r>
      </w:del>
      <w:r>
        <w:t xml:space="preserve">FG1 for (a) the full range of observed stage and (b) the range of stages with AV measurements of Q. RMSE was 31 L/sec, or 22% of </w:t>
      </w:r>
      <w:ins w:id="650" w:author="Geography" w:date="2015-08-28T18:47:00Z">
        <w:r w:rsidR="00B06872">
          <w:t xml:space="preserve">mean </w:t>
        </w:r>
      </w:ins>
      <w:r>
        <w:t>observed Q. "Channel Top" refers to the point where the rectangular channel transitions to a sloped bank</w:t>
      </w:r>
      <w:del w:id="651" w:author="Geography" w:date="2015-08-28T18:48:00Z">
        <w:r w:rsidDel="002B7345">
          <w:delText xml:space="preserve"> and cross-sectional area increases much more rapidly with stage</w:delText>
        </w:r>
      </w:del>
      <w:r>
        <w:t>. A power-law relationship is also</w:t>
      </w:r>
      <w:ins w:id="652" w:author="Geography" w:date="2015-08-28T18:48:00Z">
        <w:r w:rsidR="002B7345">
          <w:t xml:space="preserve"> shown but was not used to calculate continuous Q values</w:t>
        </w:r>
      </w:ins>
      <w:del w:id="653" w:author="Geography" w:date="2015-08-28T18:48:00Z">
        <w:r w:rsidDel="002B7345">
          <w:delText xml:space="preserve"> displayed</w:delText>
        </w:r>
      </w:del>
      <w:del w:id="654" w:author="Geography" w:date="2015-08-28T18:47:00Z">
        <w:r w:rsidDel="002B7345">
          <w:delText xml:space="preserve"> to illustrate the potential error that could result if inappropriate methods are used</w:delText>
        </w:r>
      </w:del>
      <w:r>
        <w:t>.</w:t>
      </w:r>
    </w:p>
    <w:p w:rsidR="00063DEE" w:rsidRDefault="00063DEE">
      <w:pPr>
        <w:ind w:firstLine="0"/>
      </w:pPr>
    </w:p>
    <w:p w:rsidR="00D758D4" w:rsidRDefault="000C26A7">
      <w:r>
        <w:t>Water discharge at FG2 was calculated as the product of the specific water discharge from FG1 (</w:t>
      </w:r>
      <w:del w:id="655" w:author="Geography" w:date="2015-08-28T18:48:00Z">
        <w:r w:rsidDel="002B7345">
          <w:delText xml:space="preserve">Q </w:delText>
        </w:r>
      </w:del>
      <w:r w:rsidR="005D50D5">
        <w:t>m</w:t>
      </w:r>
      <w:r w:rsidR="00CC73F7">
        <w:rPr>
          <w:vertAlign w:val="superscript"/>
        </w:rPr>
        <w:t>3</w:t>
      </w:r>
      <w:r>
        <w:t xml:space="preserve">/0.9 </w:t>
      </w:r>
      <w:r w:rsidR="005D50D5">
        <w:t>km</w:t>
      </w:r>
      <w:r w:rsidR="00CC73F7">
        <w:rPr>
          <w:vertAlign w:val="superscript"/>
        </w:rPr>
        <w:t>2</w:t>
      </w:r>
      <w:r>
        <w:t xml:space="preserve">) and the watershed area draining to FG2 (1.17 </w:t>
      </w:r>
      <w:r w:rsidR="005D50D5">
        <w:t>km</w:t>
      </w:r>
      <w:r w:rsidR="005D50D5">
        <w:rPr>
          <w:vertAlign w:val="superscript"/>
        </w:rPr>
        <w:t>2</w:t>
      </w:r>
      <w:r>
        <w:t xml:space="preserve">). This assumes that specific water discharge from the subwatershed above FG2 is similar to above FG1. Discharge may be higher from the quarry surface, which represents 5.7% of the LOWER_QUARRY subwatershed, so Q, and thus SSY from the quarry are a conservative, lower bound estimate. The quarry surface is continually being disturbed, sometimes with large pits excavated and refilled in the course of weeks, as well as intentional water control structures </w:t>
      </w:r>
      <w:del w:id="656" w:author="Geography" w:date="2015-08-28T18:49:00Z">
        <w:r w:rsidDel="002B7345">
          <w:delText xml:space="preserve">being </w:delText>
        </w:r>
      </w:del>
      <w:r>
        <w:t>implemented over time. Given the changes in the contributing area of the quarry, e</w:t>
      </w:r>
      <w:ins w:id="657" w:author="Geography" w:date="2015-08-28T18:49:00Z">
        <w:r w:rsidR="002B7345">
          <w:t>stimates of</w:t>
        </w:r>
      </w:ins>
      <w:del w:id="658" w:author="Geography" w:date="2015-08-28T18:49:00Z">
        <w:r w:rsidDel="002B7345">
          <w:delText>fforts to model</w:delText>
        </w:r>
      </w:del>
      <w:r>
        <w:t xml:space="preserve"> water yield from the quarry were </w:t>
      </w:r>
      <w:del w:id="659" w:author="Geography" w:date="2015-08-28T18:49:00Z">
        <w:r w:rsidDel="002B7345">
          <w:delText xml:space="preserve">infeasible and </w:delText>
        </w:r>
      </w:del>
      <w:r>
        <w:t>uncertain</w:t>
      </w:r>
      <w:ins w:id="660" w:author="Geography" w:date="2015-08-28T18:50:00Z">
        <w:r w:rsidR="002B7345">
          <w:t>, so we assumed a uniform specific discharge for the whole LOWER_QUARRY subwatershed</w:t>
        </w:r>
      </w:ins>
      <w:r>
        <w:t>.</w:t>
      </w:r>
    </w:p>
    <w:p w:rsidR="00D758D4" w:rsidRDefault="000C26A7">
      <w:pPr>
        <w:pStyle w:val="Heading4"/>
      </w:pPr>
      <w:r>
        <w:t>Continuous Suspended Sediment Concentration</w:t>
      </w:r>
    </w:p>
    <w:p w:rsidR="00D758D4" w:rsidRDefault="000C26A7">
      <w:r>
        <w:t xml:space="preserve">Continuous SSC at 15 minute intervals was estimated from 1) </w:t>
      </w:r>
      <w:r w:rsidR="00A250A7">
        <w:t xml:space="preserve">linear interpolation of SSC </w:t>
      </w:r>
      <w:ins w:id="661" w:author="Geography" w:date="2015-08-28T18:51:00Z">
        <w:r w:rsidR="0081633F">
          <w:t xml:space="preserve">measured </w:t>
        </w:r>
      </w:ins>
      <w:r w:rsidR="00A250A7">
        <w:t>from water samples</w:t>
      </w:r>
      <w:r>
        <w:t>, and 2)</w:t>
      </w:r>
      <w:r w:rsidR="00A250A7">
        <w:t xml:space="preserve"> 15 min interval turbidity data (T) and a T-SSC relationship calibrated to stream water samples collected over a range of Q and SSC.</w:t>
      </w:r>
    </w:p>
    <w:p w:rsidR="00D758D4" w:rsidRDefault="000C26A7">
      <w:r>
        <w:t xml:space="preserve">Stream water samples were collected by grab </w:t>
      </w:r>
      <w:del w:id="662" w:author="Geography" w:date="2015-08-28T18:51:00Z">
        <w:r w:rsidDel="0081633F">
          <w:delText xml:space="preserve">or "dip" </w:delText>
        </w:r>
      </w:del>
      <w:r>
        <w:t xml:space="preserve">sampling with 500 mL HDPE bottles at FG1, FG2, and FG3. At FG2, water samples were also collected at 30 min intervals during storm events by an ISCO 3700 Autosampler triggered by a stage height sensor. Samples were analyzed for suspended sediment concentration (SSC) on-island using gravimetric methods </w:t>
      </w:r>
      <w:r w:rsidR="00A250A7">
        <w:fldChar w:fldCharType="begin" w:fldLock="1"/>
      </w:r>
      <w:r w:rsidR="001C41C3">
        <w:instrText>ADDIN CSL_CITATION { "citationItems" : [ { "id" : "ITEM-1", "itemData" : { "author" : [ { "dropping-particle" : "", "family" : "Gray", "given" : "John R", "non-dropping-particle" : "", "parse-names" : false, "suffix" : "" }, { "dropping-particle" : "", "family" : "Glysson", "given" : "G Douglas", "non-dropping-particle" : "", "parse-names" : false, "suffix" : "" }, { "dropping-particle" : "", "family" : "Turcios", "given" : "Lisa M", "non-dropping-particle" : "", "parse-names" : false, "suffix" : "" }, { "dropping-particle" : "", "family" : "Schwarz", "given" : "Gregory E.", "non-dropping-particle" : "", "parse-names" : false, "suffix" : "" } ], "id" : "ITEM-1", "issue" : "August", "issued" : { "date-parts" : [ [ "2000" ] ] }, "publisher-place" : "Reston, Va.", "title" : "Comparability of Suspended-Sediment Concentration and Total Suspended Solids Data U.S. Geological Survey Water-Resources Investigations Report 00-4191", "type" : "report" }, "uris" : [ "http://www.mendeley.com/documents/?uuid=af7bb0bd-074e-46b3-9e5e-1912c07079b0" ] }, { "id" : "ITEM-2", "itemData" : { "DOI" : "10.1016/B978-0-12-382182-9.00012-8", "ISBN" : "9780123821829", "author" : [ { "dropping-particle" : "", "family" : "Gray", "given" : "John R", "non-dropping-particle" : "", "parse-names" : false, "suffix" : "" } ], "container-title" : "Comprehensive Water Quality and Purification", "editor" : [ { "dropping-particle" : "", "family" : "Ahuja", "given" : "S.", "non-dropping-particle" : "", "parse-names" : false, "suffix" : "" } ], "id" : "ITEM-2", "issued" : { "date-parts" : [ [ "2014" ] ] }, "page" : "157-204", "publisher" : "Elsevier", "title" : "Measuring Suspended Sediment", "type" : "chapter", "volume" : "1" }, "uris" : [ "http://www.mendeley.com/documents/?uuid=7c127d5d-9906-4264-9512-ab5d242a4a0b" ] } ], "mendeley" : { "formattedCitation" : "(Gray, 2014; Gray et al., 2000)", "plainTextFormattedCitation" : "(Gray, 2014; Gray et al., 2000)", "previouslyFormattedCitation" : "(Gray, 2014; Gray et al., 2000)" }, "properties" : { "noteIndex" : 0 }, "schema" : "https://github.com/citation-style-language/schema/raw/master/csl-citation.json" }</w:instrText>
      </w:r>
      <w:r w:rsidR="00A250A7">
        <w:fldChar w:fldCharType="separate"/>
      </w:r>
      <w:r w:rsidR="0061334E" w:rsidRPr="0061334E">
        <w:rPr>
          <w:noProof/>
        </w:rPr>
        <w:t>(Gray, 2014; Gray et al., 2000)</w:t>
      </w:r>
      <w:r w:rsidR="00A250A7">
        <w:fldChar w:fldCharType="end"/>
      </w:r>
      <w:r>
        <w:t xml:space="preserve">. Water samples were vacuum filtered on pre-weighed 47mm diameter, 0.7 um Millipore AP40 glass fiber filters, oven dried at 100 C for one hour, cooled and weighed to determine SSC (mg/L). From January 6, 2012, to October 1, 2014, 610 water samples were collected and analyzed for SSC: FG1 (n=55), FG2 (n=91 grab samples, n=186 from the Autosampler), and FG3 (n=154). </w:t>
      </w:r>
    </w:p>
    <w:p w:rsidR="00D758D4" w:rsidRDefault="000C26A7">
      <w:pPr>
        <w:pStyle w:val="Heading5"/>
      </w:pPr>
      <w:r>
        <w:t>Interpolated grab samples</w:t>
      </w:r>
    </w:p>
    <w:p w:rsidR="00D758D4" w:rsidRDefault="0081633F">
      <w:ins w:id="663" w:author="Geography" w:date="2015-08-28T18:53:00Z">
        <w:r>
          <w:t xml:space="preserve">Interpolation of </w:t>
        </w:r>
      </w:ins>
      <w:del w:id="664" w:author="Geography" w:date="2015-08-28T18:53:00Z">
        <w:r w:rsidR="000C26A7" w:rsidDel="0081633F">
          <w:delText xml:space="preserve">Continuous </w:delText>
        </w:r>
      </w:del>
      <w:r w:rsidR="000C26A7">
        <w:t>SSC</w:t>
      </w:r>
      <w:ins w:id="665" w:author="Geography" w:date="2015-08-28T18:53:00Z">
        <w:r>
          <w:t xml:space="preserve"> values from</w:t>
        </w:r>
      </w:ins>
      <w:del w:id="666" w:author="Geography" w:date="2015-08-28T18:53:00Z">
        <w:r w:rsidR="000C26A7" w:rsidDel="0081633F">
          <w:delText xml:space="preserve"> from interpolated</w:delText>
        </w:r>
      </w:del>
      <w:r w:rsidR="000C26A7">
        <w:t xml:space="preserve"> grab samples could only be </w:t>
      </w:r>
      <w:ins w:id="667" w:author="Geography" w:date="2015-08-28T18:53:00Z">
        <w:r>
          <w:t>performed</w:t>
        </w:r>
      </w:ins>
      <w:del w:id="668" w:author="Geography" w:date="2015-08-28T18:53:00Z">
        <w:r w:rsidR="000C26A7" w:rsidDel="0081633F">
          <w:delText>calculated</w:delText>
        </w:r>
      </w:del>
      <w:r w:rsidR="000C26A7">
        <w:t xml:space="preserve"> if more than three stream water samples were collected during </w:t>
      </w:r>
      <w:ins w:id="669" w:author="Geography" w:date="2015-08-28T18:53:00Z">
        <w:r>
          <w:t>a</w:t>
        </w:r>
      </w:ins>
      <w:del w:id="670" w:author="Geography" w:date="2015-08-28T18:53:00Z">
        <w:r w:rsidR="000C26A7" w:rsidDel="0081633F">
          <w:delText>the</w:delText>
        </w:r>
      </w:del>
      <w:r w:rsidR="000C26A7">
        <w:t xml:space="preserve"> storm event, and if they adequately captured the SSC dynamics of the storm event</w:t>
      </w:r>
      <w:del w:id="671" w:author="Geography" w:date="2015-08-28T18:53:00Z">
        <w:r w:rsidR="000C26A7" w:rsidDel="0081633F">
          <w:delText>, particularly the peak SSC</w:delText>
        </w:r>
      </w:del>
      <w:r w:rsidR="000C26A7">
        <w:t>. SSC was assumed to be zero at the beginning and end of each storm if no grab sample data was available for those times</w:t>
      </w:r>
      <w:r w:rsidR="0061334E">
        <w:t xml:space="preserve"> </w:t>
      </w:r>
      <w:r w:rsidR="0061334E">
        <w:fldChar w:fldCharType="begin" w:fldLock="1"/>
      </w:r>
      <w:r w:rsidR="00F16CC0">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61334E">
        <w:fldChar w:fldCharType="separate"/>
      </w:r>
      <w:r w:rsidR="0061334E" w:rsidRPr="0061334E">
        <w:rPr>
          <w:noProof/>
        </w:rPr>
        <w:t>(Lewis et al., 2001)</w:t>
      </w:r>
      <w:r w:rsidR="0061334E">
        <w:fldChar w:fldCharType="end"/>
      </w:r>
      <w:r w:rsidR="000C26A7">
        <w:t>.</w:t>
      </w:r>
    </w:p>
    <w:p w:rsidR="00D758D4" w:rsidRDefault="000C26A7">
      <w:pPr>
        <w:pStyle w:val="Heading5"/>
      </w:pPr>
      <w:r>
        <w:t>Turbidity-SSC relationships</w:t>
      </w:r>
    </w:p>
    <w:p w:rsidR="00D758D4" w:rsidRDefault="000C26A7">
      <w:r>
        <w:t>Turbidity (T) was measured at FG1 and FG3 using three types of turbidimeters: 1</w:t>
      </w:r>
      <w:r w:rsidR="003025B6">
        <w:t xml:space="preserve">) Greenspan TS3000 (TS), 2) </w:t>
      </w:r>
      <w:r>
        <w:t>YSI 600OMS with 6136</w:t>
      </w:r>
      <w:r w:rsidR="003025B6">
        <w:t xml:space="preserve"> turbidity probe (YSI), and 3)</w:t>
      </w:r>
      <w:r>
        <w:t xml:space="preserve"> Campbell</w:t>
      </w:r>
      <w:r w:rsidR="003025B6">
        <w:t xml:space="preserve"> </w:t>
      </w:r>
      <w:r>
        <w:t>Sci</w:t>
      </w:r>
      <w:r w:rsidR="003025B6">
        <w:t>entific</w:t>
      </w:r>
      <w:r>
        <w:t xml:space="preserve"> OBS500 (OBS). All turbidimeters were permanently installed in protective PVC housings near the streambed where the turbidity probe would be submerged at all flow conditions, with the turbidity probe oriented downstream. Despite regular maintenance, debris fouling during storm and baseflows was common and caused data loss during several storm events</w:t>
      </w:r>
      <w:r w:rsidR="00F16CC0">
        <w:t xml:space="preserve"> </w:t>
      </w:r>
      <w:r w:rsidR="00F16CC0">
        <w:fldChar w:fldCharType="begin" w:fldLock="1"/>
      </w:r>
      <w:r w:rsidR="00DF106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F16CC0">
        <w:fldChar w:fldCharType="separate"/>
      </w:r>
      <w:r w:rsidR="00F16CC0" w:rsidRPr="00F16CC0">
        <w:rPr>
          <w:noProof/>
        </w:rPr>
        <w:t>(Lewis et al., 2001)</w:t>
      </w:r>
      <w:r w:rsidR="00F16CC0">
        <w:fldChar w:fldCharType="end"/>
      </w:r>
      <w:r>
        <w:t xml:space="preserve">. Storm events with incomplete or invalid T data were not used in the analysis. A three-point calibration was performed on the YSI turbidimeter with YSI turbidity standards (0, 126, and 1000 NTU) at the beginning of each field season and approximately every 3-6 months during data collection. Turbidity measured with 0, 126, and 1000 NTU standards differed by less than 10% (4-8%) during each recalibration. </w:t>
      </w:r>
      <w:del w:id="672" w:author="Geography" w:date="2015-08-28T18:56:00Z">
        <w:r w:rsidDel="000253CC">
          <w:delText xml:space="preserve">The TS turbidimeter at FG1 was vandalized in 2012 and removed from service before recalibration. </w:delText>
        </w:r>
      </w:del>
      <w:r w:rsidR="00F16CC0">
        <w:t xml:space="preserve">The OBS requires calibration every two years, so recalibration was not needed during the study period. </w:t>
      </w:r>
      <w:r>
        <w:t xml:space="preserve">All turbidimeters were </w:t>
      </w:r>
      <w:del w:id="673" w:author="Geography" w:date="2015-08-28T18:55:00Z">
        <w:r w:rsidDel="000253CC">
          <w:delText xml:space="preserve">regularly </w:delText>
        </w:r>
      </w:del>
      <w:r>
        <w:t>cleaned following storms to ensure proper operation</w:t>
      </w:r>
      <w:r w:rsidR="00F16CC0">
        <w:t xml:space="preserve">. </w:t>
      </w:r>
    </w:p>
    <w:p w:rsidR="00D758D4" w:rsidRDefault="000C26A7">
      <w:r>
        <w:t xml:space="preserve">At FG3, </w:t>
      </w:r>
      <w:r w:rsidR="00D5011E">
        <w:t>a</w:t>
      </w:r>
      <w:r>
        <w:t xml:space="preserve"> YSI turbidimeter recorded T (NTU) at 5 min intervals from January 30, 2012, to February 20, 2012, and at 15 min intervals from February 27, 2012 to May 23, 2012, when it was damaged during a large storm. The YSI turbidimeter was replaced with an OBS, which recorded Backscatter (BS) and Sidescatter (SS) at 5 min intervals from March 7, 2013, to July 15, 2014. No data was recorded from August 2013-January 2014 when the wiper clogged with sediment. A new OBS was installed at FG3 from January, 2014, to August, 2014. To correct for some periods of high noise observed in the BS and SS data recorded by the OBS in 2013, the OBS installed in 2014 was programmed to make a burst of 100 BS and SS measurements at 15 min intervals, and record Median, Mean, STD, Min, and Max. All BS and SS parameters were analyzed to determine which showed the best relationship with SSC</w:t>
      </w:r>
      <w:ins w:id="674" w:author="Geography" w:date="2015-08-28T18:56:00Z">
        <w:r w:rsidR="000253CC">
          <w:t>.  M</w:t>
        </w:r>
      </w:ins>
      <w:del w:id="675" w:author="Geography" w:date="2015-08-28T18:56:00Z">
        <w:r w:rsidDel="000253CC">
          <w:delText>, but m</w:delText>
        </w:r>
      </w:del>
      <w:r>
        <w:t xml:space="preserve">ean SS showed the highest </w:t>
      </w:r>
      <w:r w:rsidR="005D50D5">
        <w:t>r</w:t>
      </w:r>
      <w:r w:rsidR="005D50D5">
        <w:rPr>
          <w:vertAlign w:val="superscript"/>
        </w:rPr>
        <w:t>2</w:t>
      </w:r>
      <w:r>
        <w:t xml:space="preserve"> and is a physically comparable measurement to NTU measured by the YSI and TS </w:t>
      </w:r>
      <w:r w:rsidR="00DF1063">
        <w:fldChar w:fldCharType="begin" w:fldLock="1"/>
      </w:r>
      <w:r w:rsidR="00D5011E">
        <w:instrText>ADDIN CSL_CITATION { "citationItems" : [ { "id" : "ITEM-1", "itemData" : { "author" : [ { "dropping-particle" : "", "family" : "Anderson", "given" : "Chauncey W.", "non-dropping-particle" : "", "parse-names" : false, "suffix" : "" } ], "chapter-number" : "6.7", "container-title" : "Field measurements: U.S. Geological Survey Techniques of Water-Resources Investigations, book 9", "editor" : [ { "dropping-particle" : "", "family" : "Wilde", "given" : "F.D.", "non-dropping-particle" : "", "parse-names" : false, "suffix" : "" } ], "id" : "ITEM-1", "issued" : { "date-parts" : [ [ "2005" ] ] }, "page" : "1-55", "publisher" : "U.S. Geological Survey", "title" : "Turbidity 6.7", "type" : "chapter", "volume" : "1" }, "uris" : [ "http://www.mendeley.com/documents/?uuid=7f6cd12e-92ca-4e78-84e2-26a0c01bf5c0" ] } ], "mendeley" : { "formattedCitation" : "(Anderson, 2005)", "plainTextFormattedCitation" : "(Anderson, 2005)", "previouslyFormattedCitation" : "(Anderson, 2005)" }, "properties" : { "noteIndex" : 0 }, "schema" : "https://github.com/citation-style-language/schema/raw/master/csl-citation.json" }</w:instrText>
      </w:r>
      <w:r w:rsidR="00DF1063">
        <w:fldChar w:fldCharType="separate"/>
      </w:r>
      <w:r w:rsidR="00D5011E" w:rsidRPr="00D5011E">
        <w:rPr>
          <w:noProof/>
        </w:rPr>
        <w:t>(Anderson, 2005)</w:t>
      </w:r>
      <w:r w:rsidR="00DF1063">
        <w:fldChar w:fldCharType="end"/>
      </w:r>
      <w:r>
        <w:t>.</w:t>
      </w:r>
    </w:p>
    <w:p w:rsidR="00D758D4" w:rsidRDefault="000C26A7">
      <w:r>
        <w:t xml:space="preserve">At FG1, </w:t>
      </w:r>
      <w:ins w:id="676" w:author="Geography" w:date="2015-08-28T18:56:00Z">
        <w:r w:rsidR="000253CC">
          <w:t>the</w:t>
        </w:r>
      </w:ins>
      <w:del w:id="677" w:author="Geography" w:date="2015-08-28T18:56:00Z">
        <w:r w:rsidDel="000253CC">
          <w:delText>a</w:delText>
        </w:r>
      </w:del>
      <w:r>
        <w:t xml:space="preserve"> TS turbidimeter recorded T (NTU) at 5 min intervals from January 2012</w:t>
      </w:r>
      <w:r w:rsidR="00991650">
        <w:t xml:space="preserve"> until it was </w:t>
      </w:r>
      <w:r>
        <w:t>vandalized and destroyed</w:t>
      </w:r>
      <w:r w:rsidR="00991650" w:rsidRPr="00991650">
        <w:t xml:space="preserve"> </w:t>
      </w:r>
      <w:r w:rsidR="00991650">
        <w:t>in July 2012</w:t>
      </w:r>
      <w:r>
        <w:t>. The YSI turbidimeter</w:t>
      </w:r>
      <w:r w:rsidR="00D5011E">
        <w:t>,</w:t>
      </w:r>
      <w:r>
        <w:t xml:space="preserve"> previously deployed at FG3 in 2012</w:t>
      </w:r>
      <w:r w:rsidR="00D5011E">
        <w:t>,</w:t>
      </w:r>
      <w:r>
        <w:t xml:space="preserve"> was repaired and redeployed at FG1 and recorded T (NTU) at 5 min intervals from June 2013 to October 2013, and January 2014 to August 2014. T data was resampled to 15 min intervals to compare with SSC samples for the T-SSC relationship, and </w:t>
      </w:r>
      <w:ins w:id="678" w:author="Geography" w:date="2015-08-28T18:57:00Z">
        <w:r w:rsidR="000253CC">
          <w:t xml:space="preserve">to </w:t>
        </w:r>
      </w:ins>
      <w:r>
        <w:t>correspond</w:t>
      </w:r>
      <w:del w:id="679" w:author="Geography" w:date="2015-08-28T18:57:00Z">
        <w:r w:rsidDel="000253CC">
          <w:delText>ing</w:delText>
        </w:r>
      </w:del>
      <w:r>
        <w:t xml:space="preserve"> to Q for calculating SSY.</w:t>
      </w:r>
    </w:p>
    <w:p w:rsidR="00D758D4" w:rsidRDefault="000C26A7">
      <w:r>
        <w:t>The T-SSC relationship can be unique to each region, stream, instrument or even each storm event</w:t>
      </w:r>
      <w:r w:rsidR="00D5011E">
        <w:t xml:space="preserve"> </w:t>
      </w:r>
      <w:r w:rsidR="00D5011E">
        <w:fldChar w:fldCharType="begin" w:fldLock="1"/>
      </w:r>
      <w:r w:rsidR="00D5011E">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D5011E">
        <w:fldChar w:fldCharType="separate"/>
      </w:r>
      <w:r w:rsidR="00D5011E" w:rsidRPr="00D5011E">
        <w:rPr>
          <w:noProof/>
        </w:rPr>
        <w:t>(Lewis et al., 2001)</w:t>
      </w:r>
      <w:r w:rsidR="00D5011E">
        <w:fldChar w:fldCharType="end"/>
      </w:r>
      <w:r>
        <w:t>, and can be influenced by water color, dissolved solids and organic matter, temperature, and the shape, size, and composition of sediment. However, T has proved to be a robust surrogate measure of SSC in streams</w:t>
      </w:r>
      <w:r w:rsidR="00D5011E">
        <w:t xml:space="preserve"> </w:t>
      </w:r>
      <w:r w:rsidR="00D5011E">
        <w:fldChar w:fldCharType="begin" w:fldLock="1"/>
      </w:r>
      <w:r w:rsidR="00D5011E">
        <w:instrText>ADDIN CSL_CITATION { "citationItems" : [ { "id" : "ITEM-1", "itemData" : { "ISBN" : "1099-1085", "author" : [ { "dropping-particle" : "", "family" : "Gippel", "given" : "C J", "non-dropping-particle" : "", "parse-names" : false, "suffix" : "" } ], "container-title" : "Hydrological processes", "id" : "ITEM-1", "issue" : "1", "issued" : { "date-parts" : [ [ "1995" ] ] }, "page" : "83-97", "title" : "Potential of turbidity monitoring for measuring the transport of suspended solids in streams", "type" : "article-journal", "volume" : "9" }, "uris" : [ "http://www.mendeley.com/documents/?uuid=f9c31943-92aa-4be9-873c-7d6476e46f58" ] } ], "mendeley" : { "formattedCitation" : "(Gippel, 1995)", "plainTextFormattedCitation" : "(Gippel, 1995)", "previouslyFormattedCitation" : "(Gippel, 1995)" }, "properties" : { "noteIndex" : 0 }, "schema" : "https://github.com/citation-style-language/schema/raw/master/csl-citation.json" }</w:instrText>
      </w:r>
      <w:r w:rsidR="00D5011E">
        <w:fldChar w:fldCharType="separate"/>
      </w:r>
      <w:r w:rsidR="00D5011E" w:rsidRPr="00D5011E">
        <w:rPr>
          <w:noProof/>
        </w:rPr>
        <w:t>(Gippel, 1995)</w:t>
      </w:r>
      <w:r w:rsidR="00D5011E">
        <w:fldChar w:fldCharType="end"/>
      </w:r>
      <w:r w:rsidR="00D5011E">
        <w:t>,</w:t>
      </w:r>
      <w:r>
        <w:t xml:space="preserve"> and is most accurate when a unique T-SSC relationship is developed for each instrument separately, using in situ grab samples under storm conditions</w:t>
      </w:r>
      <w:r w:rsidR="00AA70FE">
        <w:t xml:space="preserve"> </w:t>
      </w:r>
      <w:r w:rsidR="00AA70FE">
        <w:fldChar w:fldCharType="begin" w:fldLock="1"/>
      </w:r>
      <w:r w:rsidR="00AA70FE">
        <w:instrText>ADDIN CSL_CITATION { "citationItems" : [ { "id" : "ITEM-1", "itemData" : { "ISBN" : "0043-1397", "author" : [ { "dropping-particle" : "", "family" : "Lewis", "given" : "Jack", "non-dropping-particle" : "", "parse-names" : false, "suffix" : "" } ], "container-title" : "Water Resources Research", "id" : "ITEM-1", "issue" : "7", "issued" : { "date-parts" : [ [ "1996" ] ] }, "page" : "2299-2310", "title" : "Turbidity-controlled suspended sediment sampling for runoff-event load estimation", "type" : "article-journal", "volume" : "32" }, "uris" : [ "http://www.mendeley.com/documents/?uuid=cfaa0844-8a1d-4086-a551-098e153e3233" ] } ], "mendeley" : { "formattedCitation" : "(Lewis, 1996)", "plainTextFormattedCitation" : "(Lewis, 1996)", "previouslyFormattedCitation" : "(Lewis, 1996)" }, "properties" : { "noteIndex" : 0 }, "schema" : "https://github.com/citation-style-language/schema/raw/master/csl-citation.json" }</w:instrText>
      </w:r>
      <w:r w:rsidR="00AA70FE">
        <w:fldChar w:fldCharType="separate"/>
      </w:r>
      <w:r w:rsidR="00AA70FE" w:rsidRPr="00AA70FE">
        <w:rPr>
          <w:noProof/>
        </w:rPr>
        <w:t>(Lewis, 1996)</w:t>
      </w:r>
      <w:r w:rsidR="00AA70FE">
        <w:fldChar w:fldCharType="end"/>
      </w:r>
      <w:r w:rsidR="00D5011E">
        <w:t>.</w:t>
      </w:r>
      <w:r>
        <w:t xml:space="preserve"> A unique T-SSC relationship was developed for each turbidimeter, at each location, using 15 min interval T data and SSC samples from storm periods only (Figure 5). A "synthetic" T-SSC relationship was also developed by placing the turbidimeter in a black tub with water, and sampling T and SSC as sediment was added</w:t>
      </w:r>
      <w:r w:rsidR="001917C2">
        <w:t xml:space="preserve"> (Appendix 4, Figure 1)</w:t>
      </w:r>
      <w:r>
        <w:t>, but results were not comparable to T-SSC relationships developed under actual storm conditions and were not used in further analyses.</w:t>
      </w:r>
    </w:p>
    <w:p w:rsidR="001917C2" w:rsidRDefault="001917C2"/>
    <w:p w:rsidR="00D758D4" w:rsidRDefault="000C26A7">
      <w:r>
        <w:rPr>
          <w:noProof/>
        </w:rPr>
        <w:drawing>
          <wp:inline distT="0" distB="0" distL="0" distR="0" wp14:anchorId="11B8FE2A" wp14:editId="00FB46FC">
            <wp:extent cx="5486400"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curves.png"/>
                    <pic:cNvPicPr/>
                  </pic:nvPicPr>
                  <pic:blipFill>
                    <a:blip r:embed="rId12"/>
                    <a:stretch>
                      <a:fillRect/>
                    </a:stretch>
                  </pic:blipFill>
                  <pic:spPr>
                    <a:xfrm>
                      <a:off x="0" y="0"/>
                      <a:ext cx="5486400" cy="2057400"/>
                    </a:xfrm>
                    <a:prstGeom prst="rect">
                      <a:avLst/>
                    </a:prstGeom>
                  </pic:spPr>
                </pic:pic>
              </a:graphicData>
            </a:graphic>
          </wp:inline>
        </w:drawing>
      </w:r>
    </w:p>
    <w:p w:rsidR="00D758D4" w:rsidRDefault="000C26A7">
      <w:pPr>
        <w:ind w:firstLine="0"/>
      </w:pPr>
      <w:r>
        <w:t>Figure 5. Turbidity-Suspended Sediment Concentration relationships for a) the YSI turbidimeter deployed at FG3 (02/27/2012-05/23/2012) and the same YSI turbidimeter deployed</w:t>
      </w:r>
      <w:r w:rsidR="002120F8">
        <w:t xml:space="preserve"> at FG1 (06/13/2013-12/31/2014)</w:t>
      </w:r>
      <w:r>
        <w:t xml:space="preserve"> b) </w:t>
      </w:r>
      <w:commentRangeStart w:id="680"/>
      <w:r>
        <w:t>OBS500 turbidimeter deployed at FG3 (03/11/2013-07/15/2013) and c) OBS500 turbidimeter deployed at FG3 (01/31/2014-03/04/2014).</w:t>
      </w:r>
      <w:commentRangeEnd w:id="680"/>
      <w:r w:rsidR="000253CC">
        <w:rPr>
          <w:rStyle w:val="CommentReference"/>
        </w:rPr>
        <w:commentReference w:id="680"/>
      </w:r>
    </w:p>
    <w:p w:rsidR="001917C2" w:rsidRDefault="001917C2">
      <w:pPr>
        <w:ind w:firstLine="0"/>
      </w:pPr>
    </w:p>
    <w:p w:rsidR="00D758D4" w:rsidRDefault="000C26A7">
      <w:r>
        <w:t xml:space="preserve">The T-SSC relationships varied among sampling sites and sensors but all showed acceptable </w:t>
      </w:r>
      <w:r w:rsidR="005D50D5">
        <w:t>r</w:t>
      </w:r>
      <w:r w:rsidR="005D50D5">
        <w:rPr>
          <w:vertAlign w:val="superscript"/>
        </w:rPr>
        <w:t>2</w:t>
      </w:r>
      <w:r>
        <w:t xml:space="preserve"> values (0.86-0.97). Lower scatter was achieved by using grab samples collected during stormflows only</w:t>
      </w:r>
      <w:del w:id="681" w:author="Geography" w:date="2015-08-28T19:03:00Z">
        <w:r w:rsidR="00D5011E" w:rsidDel="000253CC">
          <w:delText>, when multiple sediment sources alter the color, particle sizes, and composition of suspended sediment</w:delText>
        </w:r>
      </w:del>
      <w:r>
        <w:t xml:space="preserve">. </w:t>
      </w:r>
      <w:del w:id="682" w:author="Geography" w:date="2015-08-28T19:03:00Z">
        <w:r w:rsidDel="000253CC">
          <w:delText xml:space="preserve">It is assumed that suspended sediment during storms is a mix of lighter-colored, smaller particles from the quarry and darker-colored, larger particles from natural areas, altering and the relationship between T and SSC compared to low flows that may be dominated by sediment only from the quarry. </w:delText>
        </w:r>
      </w:del>
      <w:r>
        <w:t xml:space="preserve">For the TS deployed at FG1, the </w:t>
      </w:r>
      <w:r w:rsidR="005D50D5">
        <w:t>r</w:t>
      </w:r>
      <w:r w:rsidR="005D50D5">
        <w:rPr>
          <w:vertAlign w:val="superscript"/>
        </w:rPr>
        <w:t>2</w:t>
      </w:r>
      <w:r>
        <w:t xml:space="preserve"> value was high (0.96) but the ranges of T and SSC values used to develop the relationship were considered too small (0-12 NTU) compared to the maximum observed during the deployment period (1,077 NTU) to develop a robust relationship for higher T values. Instead, the T-SSC relationship developed for the YSI turbidimeter installed at FG3 (Figure 5) was used to </w:t>
      </w:r>
      <w:ins w:id="683" w:author="Geography" w:date="2015-08-28T19:04:00Z">
        <w:r w:rsidR="000253CC">
          <w:t xml:space="preserve">calculate </w:t>
        </w:r>
      </w:ins>
      <w:del w:id="684" w:author="Geography" w:date="2015-08-28T19:04:00Z">
        <w:r w:rsidDel="000253CC">
          <w:delText xml:space="preserve">convert T data from the TS to </w:delText>
        </w:r>
      </w:del>
      <w:r>
        <w:t xml:space="preserve">SSC </w:t>
      </w:r>
      <w:ins w:id="685" w:author="Geography" w:date="2015-08-28T19:04:00Z">
        <w:r w:rsidR="000253CC">
          <w:t xml:space="preserve">from T </w:t>
        </w:r>
      </w:ins>
      <w:r>
        <w:t xml:space="preserve">at FG1. For the YSI turbidimeter, more scatter was observed in the T-SSC relationship at FG3 than at FG1 (Figure 5), </w:t>
      </w:r>
      <w:ins w:id="686" w:author="Geography" w:date="2015-08-28T19:06:00Z">
        <w:r w:rsidR="00C228C7">
          <w:t>which</w:t>
        </w:r>
      </w:ins>
      <w:del w:id="687" w:author="Geography" w:date="2015-08-28T19:06:00Z">
        <w:r w:rsidDel="00C228C7">
          <w:delText>but this</w:delText>
        </w:r>
      </w:del>
      <w:r>
        <w:t xml:space="preserve"> could be attributed to the higher number and wider range of values sampled, </w:t>
      </w:r>
      <w:ins w:id="688" w:author="Geography" w:date="2015-08-28T19:06:00Z">
        <w:r w:rsidR="00C228C7">
          <w:t>and</w:t>
        </w:r>
      </w:ins>
      <w:del w:id="689" w:author="Geography" w:date="2015-08-28T19:06:00Z">
        <w:r w:rsidDel="00C228C7">
          <w:delText>as well as</w:delText>
        </w:r>
      </w:del>
      <w:r>
        <w:t xml:space="preserve"> </w:t>
      </w:r>
      <w:ins w:id="690" w:author="Geography" w:date="2015-08-28T19:06:00Z">
        <w:r w:rsidR="00C228C7">
          <w:t xml:space="preserve">to </w:t>
        </w:r>
      </w:ins>
      <w:ins w:id="691" w:author="Geography" w:date="2015-08-28T19:05:00Z">
        <w:r w:rsidR="00C228C7">
          <w:t>temporal variability in</w:t>
        </w:r>
      </w:ins>
      <w:del w:id="692" w:author="Geography" w:date="2015-08-28T19:05:00Z">
        <w:r w:rsidDel="00C228C7">
          <w:delText>the contribution of multiple</w:delText>
        </w:r>
      </w:del>
      <w:r>
        <w:t xml:space="preserve"> sediment </w:t>
      </w:r>
      <w:ins w:id="693" w:author="Geography" w:date="2015-08-28T19:06:00Z">
        <w:r w:rsidR="00C228C7">
          <w:t>characteristics</w:t>
        </w:r>
      </w:ins>
      <w:del w:id="694" w:author="Geography" w:date="2015-08-28T19:06:00Z">
        <w:r w:rsidDel="00C228C7">
          <w:delText>sources</w:delText>
        </w:r>
      </w:del>
      <w:del w:id="695" w:author="Geography" w:date="2015-08-28T19:05:00Z">
        <w:r w:rsidDel="00C228C7">
          <w:delText xml:space="preserve"> sampled at FG3</w:delText>
        </w:r>
      </w:del>
      <w:r>
        <w:t xml:space="preserve">. The OBS turbidimeter had high </w:t>
      </w:r>
      <w:r w:rsidR="005D50D5">
        <w:t>r</w:t>
      </w:r>
      <w:r w:rsidR="005D50D5">
        <w:rPr>
          <w:vertAlign w:val="superscript"/>
        </w:rPr>
        <w:t>2</w:t>
      </w:r>
      <w:r>
        <w:t xml:space="preserve"> values and was stable between the two periods of deployment </w:t>
      </w:r>
      <w:commentRangeStart w:id="696"/>
      <w:r>
        <w:t>(Figure 5 b vs c</w:t>
      </w:r>
      <w:commentRangeEnd w:id="696"/>
      <w:r w:rsidR="00C228C7">
        <w:rPr>
          <w:rStyle w:val="CommentReference"/>
        </w:rPr>
        <w:commentReference w:id="696"/>
      </w:r>
      <w:r>
        <w:t>).</w:t>
      </w:r>
    </w:p>
    <w:p w:rsidR="00D758D4" w:rsidRDefault="000C26A7">
      <w:pPr>
        <w:pStyle w:val="Heading3"/>
      </w:pPr>
      <w:r>
        <w:t>Estimating Uncertainty</w:t>
      </w:r>
    </w:p>
    <w:p w:rsidR="00D758D4" w:rsidRDefault="000C26A7">
      <w:r>
        <w:t xml:space="preserve">Uncertainty in </w:t>
      </w:r>
      <w:r w:rsidR="005D50D5">
        <w:t>SSY</w:t>
      </w:r>
      <w:r w:rsidR="005D50D5">
        <w:rPr>
          <w:vertAlign w:val="subscript"/>
        </w:rPr>
        <w:t>EV</w:t>
      </w:r>
      <w:r>
        <w:t xml:space="preserve"> estimates arises from both measurement and model errors, including models of stage-discharge (stage-Q) and turbidity-suspended sediment concentration (T-SSC)</w:t>
      </w:r>
      <w:r w:rsidR="00D5011E">
        <w:t xml:space="preserve"> </w:t>
      </w:r>
      <w:r w:rsidR="00D5011E">
        <w:fldChar w:fldCharType="begin" w:fldLock="1"/>
      </w:r>
      <w:r w:rsidR="00D5011E">
        <w:instrText>ADDIN CSL_CITATION { "citationItems" : [ { "id" : "ITEM-1", "itemData" : { "author" : [ { "dropping-particle" : "", "family" : "Harmel", "given" : "R D", "non-dropping-particle" : "", "parse-names" : false, "suffix" : "" }, { "dropping-particle" : "", "family" : "Cooper", "given" : "R J", "non-dropping-particle" : "", "parse-names" : false, "suffix" : "" }, { "dropping-particle" : "", "family" : "Slade", "given" : "R M", "non-dropping-particle" : "", "parse-names" : false, "suffix" : "" }, { "dropping-particle" : "", "family" : "Haney", "given" : "R L", "non-dropping-particle" : "", "parse-names" : false, "suffix" : "" }, { "dropping-particle" : "", "family" : "Arnold", "given" : "J G", "non-dropping-particle" : "", "parse-names" : false, "suffix" : "" } ], "container-title" : "Transactions of the American Society of Agricultural and Biological Engineers", "id" : "ITEM-1", "issue" : "3", "issued" : { "date-parts" : [ [ "2006" ] ] }, "page" : "689-701", "title" : "Cumulative uncertainty in measured streamflow and water quality data for small watersheds", "type" : "article-journal", "volume" : "49" }, "uris" : [ "http://www.mendeley.com/documents/?uuid=e6291eb2-0791-4944-8949-b1f8a0a10340" ] } ], "mendeley" : { "formattedCitation" : "(Harmel et al., 2006)", "plainTextFormattedCitation" : "(Harmel et al., 2006)", "previouslyFormattedCitation" : "(Harmel et al., 2006)" }, "properties" : { "noteIndex" : 0 }, "schema" : "https://github.com/citation-style-language/schema/raw/master/csl-citation.json" }</w:instrText>
      </w:r>
      <w:r w:rsidR="00D5011E">
        <w:fldChar w:fldCharType="separate"/>
      </w:r>
      <w:r w:rsidR="00D5011E" w:rsidRPr="00D5011E">
        <w:rPr>
          <w:noProof/>
        </w:rPr>
        <w:t>(Harmel et al., 2006)</w:t>
      </w:r>
      <w:r w:rsidR="00D5011E">
        <w:fldChar w:fldCharType="end"/>
      </w:r>
      <w:r>
        <w:t xml:space="preserve">. The Root Mean Square Error (RMSE) method estimates the "most probable value" of the cumulative or combined error by propagating the error from each measurement and modeling procedure to the final </w:t>
      </w:r>
      <w:r w:rsidR="005D50D5">
        <w:t>SSY</w:t>
      </w:r>
      <w:r w:rsidR="005D50D5">
        <w:rPr>
          <w:vertAlign w:val="subscript"/>
        </w:rPr>
        <w:t>EV</w:t>
      </w:r>
      <w:r>
        <w:t xml:space="preserve"> </w:t>
      </w:r>
      <w:r w:rsidR="002120F8">
        <w:t>calculation</w:t>
      </w:r>
      <w:r w:rsidR="00D5011E">
        <w:t xml:space="preserve"> </w:t>
      </w:r>
      <w:r w:rsidR="00D5011E">
        <w:fldChar w:fldCharType="begin" w:fldLock="1"/>
      </w:r>
      <w:r w:rsidR="00977486">
        <w:instrText>ADDIN CSL_CITATION { "citationItems" : [ { "id" : "ITEM-1", "itemData" : { "author" : [ { "dropping-particle" : "", "family" : "Topping", "given" : "J.", "non-dropping-particle" : "", "parse-names" : false, "suffix" : "" } ], "edition" : "4th", "id" : "ITEM-1", "issued" : { "date-parts" : [ [ "1972" ] ] }, "publisher" : "Chapman and Hall", "publisher-place" : "London, UK", "title" : "Errors of Observation and their Treatment", "type" : "book" }, "uris" : [ "http://www.mendeley.com/documents/?uuid=1fd8b164-7038-4393-b583-72992decfeb9" ] } ], "mendeley" : { "formattedCitation" : "(Topping, 1972)", "plainTextFormattedCitation" : "(Topping, 1972)", "previouslyFormattedCitation" : "(Topping, 1972)" }, "properties" : { "noteIndex" : 0 }, "schema" : "https://github.com/citation-style-language/schema/raw/master/csl-citation.json" }</w:instrText>
      </w:r>
      <w:r w:rsidR="00D5011E">
        <w:fldChar w:fldCharType="separate"/>
      </w:r>
      <w:r w:rsidR="00D5011E" w:rsidRPr="00D5011E">
        <w:rPr>
          <w:noProof/>
        </w:rPr>
        <w:t>(Topping, 1972)</w:t>
      </w:r>
      <w:r w:rsidR="00D5011E">
        <w:fldChar w:fldCharType="end"/>
      </w:r>
      <w:r>
        <w:t>. The resulting cumulative probable error (PE) is the square root of the sum of the squares of the maximum values of the separate errors:</w:t>
      </w:r>
    </w:p>
    <w:tbl>
      <w:tblPr>
        <w:tblStyle w:val="TableGrid"/>
        <w:tblW w:w="0" w:type="auto"/>
        <w:tblLook w:val="04A0" w:firstRow="1" w:lastRow="0" w:firstColumn="1" w:lastColumn="0" w:noHBand="0" w:noVBand="1"/>
      </w:tblPr>
      <w:tblGrid>
        <w:gridCol w:w="1530"/>
        <w:gridCol w:w="6480"/>
        <w:gridCol w:w="1340"/>
      </w:tblGrid>
      <w:tr w:rsidR="00D5011E" w:rsidRPr="00214B43" w:rsidTr="00CC73D4">
        <w:tc>
          <w:tcPr>
            <w:tcW w:w="1530" w:type="dxa"/>
            <w:tcBorders>
              <w:top w:val="nil"/>
              <w:left w:val="nil"/>
              <w:bottom w:val="nil"/>
              <w:right w:val="nil"/>
            </w:tcBorders>
          </w:tcPr>
          <w:p w:rsidR="00D5011E" w:rsidRPr="00214B43" w:rsidRDefault="00D5011E" w:rsidP="00CC73D4">
            <w:pPr>
              <w:rPr>
                <w:rFonts w:ascii="Cambria" w:hAnsi="Cambria"/>
              </w:rPr>
            </w:pPr>
          </w:p>
        </w:tc>
        <w:tc>
          <w:tcPr>
            <w:tcW w:w="6480" w:type="dxa"/>
            <w:tcBorders>
              <w:top w:val="nil"/>
              <w:left w:val="nil"/>
              <w:bottom w:val="nil"/>
              <w:right w:val="nil"/>
            </w:tcBorders>
          </w:tcPr>
          <w:p w:rsidR="00D5011E" w:rsidRPr="00214B43" w:rsidRDefault="00D5011E" w:rsidP="00CC73D4">
            <w:pPr>
              <w:rPr>
                <w:rFonts w:ascii="Cambria" w:hAnsi="Cambria"/>
              </w:rPr>
            </w:pPr>
            <m:oMathPara>
              <m:oMath>
                <m:r>
                  <w:rPr>
                    <w:rFonts w:ascii="Cambria Math" w:hAnsi="Cambria Math"/>
                  </w:rPr>
                  <m:t xml:space="preserve">PE= </m:t>
                </m:r>
                <m:rad>
                  <m:radPr>
                    <m:degHide m:val="1"/>
                    <m:ctrlPr>
                      <w:rPr>
                        <w:rFonts w:ascii="Cambria Math" w:hAnsi="Cambria Math"/>
                        <w:i/>
                      </w:rPr>
                    </m:ctrlPr>
                  </m:radPr>
                  <m:deg/>
                  <m:e>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(E</m:t>
                            </m:r>
                          </m:e>
                          <m:sub>
                            <m:r>
                              <w:rPr>
                                <w:rFonts w:ascii="Cambria Math" w:hAnsi="Cambria Math"/>
                              </w:rPr>
                              <m:t>Qmeas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Qmod</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SSCmod</m:t>
                            </m:r>
                          </m:sub>
                          <m:sup>
                            <m:r>
                              <w:rPr>
                                <w:rFonts w:ascii="Cambria Math" w:hAnsi="Cambria Math"/>
                              </w:rPr>
                              <m:t>2</m:t>
                            </m:r>
                          </m:sup>
                        </m:sSubSup>
                        <m:r>
                          <w:rPr>
                            <w:rFonts w:ascii="Cambria Math" w:hAnsi="Cambria Math"/>
                          </w:rPr>
                          <m:t>)</m:t>
                        </m:r>
                      </m:e>
                    </m:nary>
                  </m:e>
                </m:rad>
              </m:oMath>
            </m:oMathPara>
          </w:p>
        </w:tc>
        <w:tc>
          <w:tcPr>
            <w:tcW w:w="1340" w:type="dxa"/>
            <w:tcBorders>
              <w:top w:val="nil"/>
              <w:left w:val="nil"/>
              <w:bottom w:val="nil"/>
              <w:right w:val="nil"/>
            </w:tcBorders>
          </w:tcPr>
          <w:p w:rsidR="00D5011E" w:rsidRPr="00214B43" w:rsidRDefault="00D5011E" w:rsidP="00D5011E">
            <w:pPr>
              <w:ind w:firstLine="0"/>
              <w:rPr>
                <w:rFonts w:ascii="Cambria" w:hAnsi="Cambria"/>
              </w:rPr>
            </w:pPr>
            <w:r w:rsidRPr="00214B43">
              <w:rPr>
                <w:rFonts w:ascii="Cambria" w:hAnsi="Cambria"/>
              </w:rPr>
              <w:t xml:space="preserve">Equation </w:t>
            </w:r>
            <w:r>
              <w:rPr>
                <w:rFonts w:ascii="Cambria" w:hAnsi="Cambria"/>
              </w:rPr>
              <w:t>6</w:t>
            </w:r>
          </w:p>
        </w:tc>
      </w:tr>
      <w:tr w:rsidR="00D5011E" w:rsidRPr="00214B43" w:rsidTr="00CC73D4">
        <w:trPr>
          <w:trHeight w:val="1314"/>
        </w:trPr>
        <w:tc>
          <w:tcPr>
            <w:tcW w:w="9350" w:type="dxa"/>
            <w:gridSpan w:val="3"/>
            <w:tcBorders>
              <w:top w:val="nil"/>
              <w:left w:val="nil"/>
              <w:bottom w:val="nil"/>
              <w:right w:val="nil"/>
            </w:tcBorders>
          </w:tcPr>
          <w:p w:rsidR="00D5011E" w:rsidRPr="00BA7675" w:rsidRDefault="00D5011E" w:rsidP="00977486">
            <w:pPr>
              <w:ind w:firstLine="0"/>
              <w:rPr>
                <w:rFonts w:cs="Times"/>
              </w:rPr>
            </w:pPr>
            <w:r w:rsidRPr="00BA7675">
              <w:rPr>
                <w:rFonts w:cs="Times"/>
              </w:rPr>
              <w:t xml:space="preserve">where </w:t>
            </w:r>
            <w:r w:rsidRPr="00BA7675">
              <w:rPr>
                <w:rFonts w:cs="Times"/>
                <w:i/>
              </w:rPr>
              <w:t>PE</w:t>
            </w:r>
            <w:r w:rsidRPr="00BA7675">
              <w:rPr>
                <w:rFonts w:cs="Times"/>
              </w:rPr>
              <w:t xml:space="preserve"> is the cumulative probable error for individual measured values (±%), </w:t>
            </w:r>
            <w:r w:rsidRPr="00BA7675">
              <w:rPr>
                <w:rFonts w:cs="Times"/>
                <w:i/>
              </w:rPr>
              <w:t>E</w:t>
            </w:r>
            <w:r w:rsidRPr="00BA7675">
              <w:rPr>
                <w:rFonts w:cs="Times"/>
                <w:i/>
                <w:vertAlign w:val="subscript"/>
              </w:rPr>
              <w:t>Qmeas</w:t>
            </w:r>
            <w:r w:rsidRPr="00BA7675">
              <w:rPr>
                <w:rFonts w:cs="Times"/>
              </w:rPr>
              <w:t xml:space="preserve"> is uncertainty in Q measurements (±%), </w:t>
            </w:r>
            <w:r w:rsidRPr="00BA7675">
              <w:rPr>
                <w:rFonts w:cs="Times"/>
                <w:i/>
              </w:rPr>
              <w:t>E</w:t>
            </w:r>
            <w:r w:rsidRPr="00BA7675">
              <w:rPr>
                <w:rFonts w:cs="Times"/>
                <w:i/>
                <w:vertAlign w:val="subscript"/>
              </w:rPr>
              <w:t>SSCmeas</w:t>
            </w:r>
            <w:r w:rsidRPr="00BA7675">
              <w:rPr>
                <w:rFonts w:cs="Times"/>
              </w:rPr>
              <w:t xml:space="preserve"> is uncertainty in SSC measurements (± %), </w:t>
            </w:r>
            <w:r w:rsidRPr="00BA7675">
              <w:rPr>
                <w:rFonts w:cs="Times"/>
                <w:i/>
              </w:rPr>
              <w:t>E</w:t>
            </w:r>
            <w:r w:rsidRPr="00BA7675">
              <w:rPr>
                <w:rFonts w:cs="Times"/>
                <w:i/>
                <w:vertAlign w:val="subscript"/>
              </w:rPr>
              <w:t>Qmod</w:t>
            </w:r>
            <w:r w:rsidRPr="00BA7675">
              <w:rPr>
                <w:rFonts w:cs="Times"/>
              </w:rPr>
              <w:t xml:space="preserve"> is uncertainty in Q modeled by the Stage-Q relationship (RMSE, as ±% of the mean observed Q), </w:t>
            </w:r>
            <w:r w:rsidRPr="00BA7675">
              <w:rPr>
                <w:rFonts w:cs="Times"/>
                <w:i/>
              </w:rPr>
              <w:t>E</w:t>
            </w:r>
            <w:r w:rsidRPr="00BA7675">
              <w:rPr>
                <w:rFonts w:cs="Times"/>
                <w:i/>
                <w:vertAlign w:val="subscript"/>
              </w:rPr>
              <w:t>SSCmod</w:t>
            </w:r>
            <w:r w:rsidRPr="00BA7675">
              <w:rPr>
                <w:rFonts w:cs="Times"/>
              </w:rPr>
              <w:t xml:space="preserve"> is uncertainty in SSC modeled by the T-SSC relationship (RMSE, a</w:t>
            </w:r>
            <w:r w:rsidR="00977486">
              <w:rPr>
                <w:rFonts w:cs="Times"/>
              </w:rPr>
              <w:t>s ± % of the mean observed SSC)</w:t>
            </w:r>
            <w:r w:rsidR="00977486">
              <w:rPr>
                <w:rFonts w:cs="Times"/>
              </w:rPr>
              <w:fldChar w:fldCharType="begin" w:fldLock="1"/>
            </w:r>
            <w:r w:rsidR="008B2CE3">
              <w:rPr>
                <w:rFonts w:cs="Times"/>
              </w:rPr>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"formattedCitation" : "(Harmel et al., 2009)", "plainTextFormattedCitation" : "(Harmel et al., 2009)", "previouslyFormattedCitation" : "(Harmel et al., 2009)" }, "properties" : { "noteIndex" : 0 }, "schema" : "https://github.com/citation-style-language/schema/raw/master/csl-citation.json" }</w:instrText>
            </w:r>
            <w:r w:rsidR="00977486">
              <w:rPr>
                <w:rFonts w:cs="Times"/>
              </w:rPr>
              <w:fldChar w:fldCharType="separate"/>
            </w:r>
            <w:r w:rsidR="00977486" w:rsidRPr="00977486">
              <w:rPr>
                <w:rFonts w:cs="Times"/>
                <w:noProof/>
              </w:rPr>
              <w:t>(Harmel et al., 2009)</w:t>
            </w:r>
            <w:r w:rsidR="00977486">
              <w:rPr>
                <w:rFonts w:cs="Times"/>
              </w:rPr>
              <w:fldChar w:fldCharType="end"/>
            </w:r>
            <w:r w:rsidRPr="00BA7675">
              <w:rPr>
                <w:rFonts w:cs="Times"/>
              </w:rPr>
              <w:t xml:space="preserve">.  </w:t>
            </w:r>
          </w:p>
        </w:tc>
      </w:tr>
    </w:tbl>
    <w:p w:rsidR="00D758D4" w:rsidRDefault="005D50D5">
      <w:r>
        <w:t>E</w:t>
      </w:r>
      <w:r w:rsidRPr="003361BB">
        <w:rPr>
          <w:vertAlign w:val="subscript"/>
        </w:rPr>
        <w:t>Q</w:t>
      </w:r>
      <w:r>
        <w:rPr>
          <w:vertAlign w:val="subscript"/>
        </w:rPr>
        <w:t xml:space="preserve">meas </w:t>
      </w:r>
      <w:r w:rsidR="000C26A7">
        <w:t xml:space="preserve"> and E</w:t>
      </w:r>
      <w:r w:rsidR="000C26A7" w:rsidRPr="003361BB">
        <w:rPr>
          <w:vertAlign w:val="subscript"/>
        </w:rPr>
        <w:t>SSCmeas</w:t>
      </w:r>
      <w:r w:rsidR="000C26A7">
        <w:t xml:space="preserve"> were estimated using lookup tables (LUT) from the DUET-H/WQ software tool</w:t>
      </w:r>
      <w:r w:rsidR="008B2CE3">
        <w:t xml:space="preserve"> </w:t>
      </w:r>
      <w:r w:rsidR="008B2CE3">
        <w:fldChar w:fldCharType="begin" w:fldLock="1"/>
      </w:r>
      <w:r w:rsidR="001C41C3">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"formattedCitation" : "(Harmel et al., 2009)", "plainTextFormattedCitation" : "(Harmel et al., 2009)", "previouslyFormattedCitation" : "(Harmel et al., 2009)" }, "properties" : { "noteIndex" : 0 }, "schema" : "https://github.com/citation-style-language/schema/raw/master/csl-citation.json" }</w:instrText>
      </w:r>
      <w:r w:rsidR="008B2CE3">
        <w:fldChar w:fldCharType="separate"/>
      </w:r>
      <w:r w:rsidR="002E719C" w:rsidRPr="002E719C">
        <w:rPr>
          <w:noProof/>
        </w:rPr>
        <w:t>(Harmel et al., 2009)</w:t>
      </w:r>
      <w:r w:rsidR="008B2CE3">
        <w:fldChar w:fldCharType="end"/>
      </w:r>
      <w:r w:rsidR="000C26A7">
        <w:t xml:space="preserve">. The effect of uncertain </w:t>
      </w:r>
      <w:r>
        <w:t>SSY</w:t>
      </w:r>
      <w:r>
        <w:rPr>
          <w:vertAlign w:val="subscript"/>
        </w:rPr>
        <w:t>EV</w:t>
      </w:r>
      <w:r w:rsidR="000C26A7">
        <w:t xml:space="preserve"> estimates may complicate conclusions about contributions from subwatersheds, anthropogenic impacts, and </w:t>
      </w:r>
      <w:r>
        <w:t>SSY</w:t>
      </w:r>
      <w:r>
        <w:rPr>
          <w:vertAlign w:val="subscript"/>
        </w:rPr>
        <w:t>EV</w:t>
      </w:r>
      <w:r w:rsidR="000C26A7">
        <w:t xml:space="preserve">-Storm Metric relationships. This is common in sediment yield studies where successful models estimate SSY with </w:t>
      </w:r>
      <w:r w:rsidR="002E719C">
        <w:rPr>
          <w:rFonts w:cs="Times"/>
        </w:rPr>
        <w:t>±</w:t>
      </w:r>
      <w:r w:rsidR="000C26A7">
        <w:t>50-100% accuracy</w:t>
      </w:r>
      <w:r w:rsidR="008B2CE3">
        <w:t xml:space="preserve"> </w:t>
      </w:r>
      <w:r w:rsidR="008B2CE3">
        <w:fldChar w:fldCharType="begin" w:fldLock="1"/>
      </w:r>
      <w:r w:rsidR="008B2C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8B2CE3">
        <w:fldChar w:fldCharType="separate"/>
      </w:r>
      <w:r w:rsidR="008B2CE3" w:rsidRPr="008B2CE3">
        <w:rPr>
          <w:noProof/>
        </w:rPr>
        <w:t>(Duvert et al., 2012)</w:t>
      </w:r>
      <w:r w:rsidR="008B2CE3">
        <w:fldChar w:fldCharType="end"/>
      </w:r>
      <w:r w:rsidR="002E719C">
        <w:t xml:space="preserve"> but the difference in SSY from undisturbed and disturbed areas was expected to be much larger than the cumulative uncertainty.</w:t>
      </w:r>
    </w:p>
    <w:p w:rsidR="00D758D4" w:rsidRDefault="000C26A7">
      <w:pPr>
        <w:pStyle w:val="Heading2"/>
      </w:pPr>
      <w:r>
        <w:t>Results</w:t>
      </w:r>
    </w:p>
    <w:p w:rsidR="00D758D4" w:rsidRDefault="000C26A7">
      <w:pPr>
        <w:pStyle w:val="Heading3"/>
      </w:pPr>
      <w:r>
        <w:t>Field Data Collection</w:t>
      </w:r>
    </w:p>
    <w:p w:rsidR="00D758D4" w:rsidRDefault="000C26A7">
      <w:pPr>
        <w:pStyle w:val="Heading4"/>
      </w:pPr>
      <w:r>
        <w:t>Precipitation</w:t>
      </w:r>
    </w:p>
    <w:p w:rsidR="00D758D4" w:rsidRDefault="000C26A7">
      <w:r>
        <w:t>Annual precipitation measured at RG1</w:t>
      </w:r>
      <w:r w:rsidR="00D55D2C">
        <w:t>,</w:t>
      </w:r>
      <w:r>
        <w:t xml:space="preserve"> with gaps filled with data from Wx</w:t>
      </w:r>
      <w:r w:rsidR="00D55D2C">
        <w:t>,</w:t>
      </w:r>
      <w:r>
        <w:t xml:space="preserve"> was 3,349 mm, 3,443 mm, and 3,765 mm in 2012, 2013, and 2014, respectively</w:t>
      </w:r>
      <w:r w:rsidR="00D55D2C">
        <w:t>, which</w:t>
      </w:r>
      <w:r>
        <w:t xml:space="preserve"> are approximately 93% of long-term </w:t>
      </w:r>
      <w:r w:rsidR="00D55D2C">
        <w:t xml:space="preserve">precipitation </w:t>
      </w:r>
      <w:r>
        <w:t>(=3,800 mm) from PRISM data</w:t>
      </w:r>
      <w:r w:rsidR="008B2CE3">
        <w:t xml:space="preserve"> </w:t>
      </w:r>
      <w:r w:rsidR="008B2CE3">
        <w:fldChar w:fldCharType="begin" w:fldLock="1"/>
      </w:r>
      <w:r w:rsidR="008B2CE3">
        <w:instrText>ADDIN CSL_CITATION { "citationItems" : [ { "id" : "ITEM-1", "itemData" : { "author" : [ { "dropping-particle" : "", "family" : "Craig", "given" : "Peter", "non-dropping-particle" : "", "parse-names" : false, "suffix" : "" } ], "editor" : [ { "dropping-particle" : "", "family" : "Samoa", "given" : "National Park of American", "non-dropping-particle" : "", "parse-names" : false, "suffix" : "" } ], "id" : "ITEM-1", "issued" : { "date-parts" : [ [ "2009" ] ] }, "publisher-place" : "Pago Pago, American Samoa", "title" : "Natural History Guide to American Samoa", "type" : "article"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rsidR="008B2CE3">
        <w:fldChar w:fldCharType="separate"/>
      </w:r>
      <w:r w:rsidR="008B2CE3" w:rsidRPr="008B2CE3">
        <w:rPr>
          <w:noProof/>
        </w:rPr>
        <w:t>(Craig, 2009)</w:t>
      </w:r>
      <w:r w:rsidR="008B2CE3">
        <w:fldChar w:fldCharType="end"/>
      </w:r>
      <w:r>
        <w:t xml:space="preserve">. No difference in measured P was found between RG1 and Wx, or </w:t>
      </w:r>
      <w:ins w:id="697" w:author="Geography" w:date="2015-08-28T19:08:00Z">
        <w:r w:rsidR="00D97045">
          <w:t xml:space="preserve">between </w:t>
        </w:r>
      </w:ins>
      <w:r>
        <w:t xml:space="preserve">RG1 and RG2, so P was assumed to be homogenous over the watershed for all analyses. Rain gauges could only be placed as high as ~300 m (RG2), though the highest point in the watershed is ~600 m. Long-term rain gage records show a strong precipitation gradient with increasing elevation, with average precipitation of 3,000-4,000 mm on the lowlands, increasing to more than 6,350 mm at </w:t>
      </w:r>
      <w:del w:id="698" w:author="Geography" w:date="2015-08-28T19:09:00Z">
        <w:r w:rsidDel="00D97045">
          <w:delText xml:space="preserve">the </w:delText>
        </w:r>
      </w:del>
      <w:r>
        <w:t>high elevations (&gt;400 m.a.s.</w:t>
      </w:r>
      <w:commentRangeStart w:id="699"/>
      <w:r>
        <w:t>l</w:t>
      </w:r>
      <w:commentRangeEnd w:id="699"/>
      <w:r w:rsidR="00D97045">
        <w:rPr>
          <w:rStyle w:val="CommentReference"/>
        </w:rPr>
        <w:commentReference w:id="699"/>
      </w:r>
      <w:r>
        <w:t>.)</w:t>
      </w:r>
      <w:del w:id="700" w:author="Geography" w:date="2015-08-28T19:09:00Z">
        <w:r w:rsidDel="00D97045">
          <w:delText xml:space="preserve"> around the harbor</w:delText>
        </w:r>
      </w:del>
      <w:r w:rsidR="008B2CE3">
        <w:t xml:space="preserve"> </w:t>
      </w:r>
      <w:r w:rsidR="008B2CE3">
        <w:fldChar w:fldCharType="begin" w:fldLock="1"/>
      </w:r>
      <w:r w:rsidR="00607DAE">
        <w:instrText>ADDIN CSL_CITATION { "citationItems" : [ { "id" : "ITEM-1", "itemData" : { "author" : [ { "dropping-particle" : "", "family" : "Craig", "given" : "Peter", "non-dropping-particle" : "", "parse-names" : false, "suffix" : "" } ], "editor" : [ { "dropping-particle" : "", "family" : "Samoa", "given" : "National Park of American", "non-dropping-particle" : "", "parse-names" : false, "suffix" : "" } ], "id" : "ITEM-1", "issued" : { "date-parts" : [ [ "2009" ] ] }, "publisher-place" : "Pago Pago, American Samoa", "title" : "Natural History Guide to American Samoa", "type" : "article" }, "uris" : [ "http://www.mendeley.com/documents/?uuid=6668c11d-8f35-4c8f-9580-380cdab82221" ] }, { "id" : "ITEM-2", "itemData" : { "author" : [ { "dropping-particle" : "", "family" : "Dames &amp; Moore", "given" : "", "non-dropping-particle" : "", "parse-names" : false, "suffix" : "" } ], "id" : "ITEM-2",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"id" : "ITEM-3", "itemData" : { "ISBN" : "95-4185", "author" : [ { "dropping-particle" : "", "family" : "Wong", "given" : "M", "non-dropping-particle" : "", "parse-names" : false, "suffix" : "" } ], "id" : "ITEM-3",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"(Craig, 2009; Dames &amp; Moore, 1981; Wong, 1996)", "plainTextFormattedCitation" : "(Craig, 2009; Dames &amp; Moore, 1981; Wong, 1996)", "previouslyFormattedCitation" : "(Craig, 2009; Dames &amp; Moore, 1981; Wong, 1996)" }, "properties" : { "noteIndex" : 0 }, "schema" : "https://github.com/citation-style-language/schema/raw/master/csl-citation.json" }</w:instrText>
      </w:r>
      <w:r w:rsidR="008B2CE3">
        <w:fldChar w:fldCharType="separate"/>
      </w:r>
      <w:r w:rsidR="008B2CE3" w:rsidRPr="008B2CE3">
        <w:rPr>
          <w:noProof/>
        </w:rPr>
        <w:t>(Craig, 2009; Dames &amp; Moore, 1981; Wong, 1996)</w:t>
      </w:r>
      <w:r w:rsidR="008B2CE3">
        <w:fldChar w:fldCharType="end"/>
      </w:r>
      <w:r w:rsidR="008B2CE3">
        <w:t>.</w:t>
      </w:r>
      <w:r>
        <w:t xml:space="preserve"> </w:t>
      </w:r>
      <w:r w:rsidR="00D55D2C">
        <w:t xml:space="preserve">Precipitation </w:t>
      </w:r>
      <w:r>
        <w:t xml:space="preserve">data measured at higher elevations would be useful to determine a more robust orographic </w:t>
      </w:r>
      <w:r w:rsidR="00D55D2C">
        <w:t>precipitation</w:t>
      </w:r>
      <w:r>
        <w:t xml:space="preserve"> relationship. For this analysis, however, the absolute values of total </w:t>
      </w:r>
      <w:r w:rsidR="007960EB">
        <w:t>precipitation</w:t>
      </w:r>
      <w:r>
        <w:t xml:space="preserve"> in each subwatershed are not important since precipitation </w:t>
      </w:r>
      <w:ins w:id="701" w:author="Geography" w:date="2015-08-28T19:09:00Z">
        <w:r w:rsidR="00D97045">
          <w:t xml:space="preserve">and the erosivity index </w:t>
        </w:r>
      </w:ins>
      <w:r>
        <w:t>is only used as a predictive storm metric.</w:t>
      </w:r>
    </w:p>
    <w:p w:rsidR="00D758D4" w:rsidRDefault="000C26A7">
      <w:pPr>
        <w:pStyle w:val="Heading4"/>
      </w:pPr>
      <w:r>
        <w:t>Water Discharge</w:t>
      </w:r>
    </w:p>
    <w:p w:rsidR="00D758D4" w:rsidRDefault="000C26A7">
      <w:r>
        <w:t>Discharge at both FG1 and FG3 was characterized by periods of low but perennial baseflow (FG1: 29-139 L/sec; FG3: 21-364 L/sec), punctuated by short, flashy hydrograph peaks (FG1: max 8,356 L/sec, FG3: max 13,071 L/sec) (Figure 6). Though Q data was unavailable for some periods, storm events appeared to be generally smaller</w:t>
      </w:r>
      <w:del w:id="702" w:author="Geography" w:date="2015-08-28T19:11:00Z">
        <w:r w:rsidDel="00D97045">
          <w:delText>,</w:delText>
        </w:r>
      </w:del>
      <w:r>
        <w:t xml:space="preserve"> but more frequent in the October-April wet season. Storm events during the May-September dry season were less frequent but larger. The largest event in the three year study was observed in August 2014.</w:t>
      </w:r>
    </w:p>
    <w:p w:rsidR="00063DEE" w:rsidRDefault="00063DEE"/>
    <w:p w:rsidR="00D758D4" w:rsidRDefault="000C26A7">
      <w:r>
        <w:rPr>
          <w:noProof/>
        </w:rPr>
        <w:drawing>
          <wp:inline distT="0" distB="0" distL="0" distR="0" wp14:anchorId="42DEEE17" wp14:editId="7EAC7B52">
            <wp:extent cx="5486398" cy="4101083"/>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 time series 2012-201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398" cy="4101083"/>
                    </a:xfrm>
                    <a:prstGeom prst="rect">
                      <a:avLst/>
                    </a:prstGeom>
                  </pic:spPr>
                </pic:pic>
              </a:graphicData>
            </a:graphic>
          </wp:inline>
        </w:drawing>
      </w:r>
    </w:p>
    <w:p w:rsidR="00D758D4" w:rsidRDefault="000C26A7">
      <w:pPr>
        <w:ind w:firstLine="0"/>
      </w:pPr>
      <w:r>
        <w:t xml:space="preserve">Figure 6. Time series of water discharge (Q), calculated from measured stage and the stage-discharge rating curves in a) 2012 b) 2013 and c) </w:t>
      </w:r>
      <w:commentRangeStart w:id="703"/>
      <w:r>
        <w:t>2014</w:t>
      </w:r>
      <w:commentRangeEnd w:id="703"/>
      <w:r w:rsidR="00D97045">
        <w:rPr>
          <w:rStyle w:val="CommentReference"/>
        </w:rPr>
        <w:commentReference w:id="703"/>
      </w:r>
      <w:r>
        <w:t>.</w:t>
      </w:r>
    </w:p>
    <w:p w:rsidR="00063DEE" w:rsidRDefault="00063DEE">
      <w:pPr>
        <w:ind w:firstLine="0"/>
      </w:pPr>
    </w:p>
    <w:p w:rsidR="00D758D4" w:rsidRDefault="000C26A7">
      <w:pPr>
        <w:pStyle w:val="Heading4"/>
      </w:pPr>
      <w:r>
        <w:t>Storm Events</w:t>
      </w:r>
    </w:p>
    <w:p w:rsidR="00D758D4" w:rsidRDefault="000C26A7">
      <w:r>
        <w:t xml:space="preserve">Using the </w:t>
      </w:r>
      <w:r w:rsidR="00D55D2C">
        <w:t>storm definition criteria</w:t>
      </w:r>
      <w:r w:rsidR="007960EB">
        <w:t>, 97</w:t>
      </w:r>
      <w:r>
        <w:t xml:space="preserve"> events </w:t>
      </w:r>
      <w:ins w:id="704" w:author="Geography" w:date="2015-08-28T20:12:00Z">
        <w:r w:rsidR="00413281">
          <w:t xml:space="preserve">were identified </w:t>
        </w:r>
      </w:ins>
      <w:r>
        <w:t>at FG1, and 99 events</w:t>
      </w:r>
      <w:del w:id="705" w:author="Geography" w:date="2015-08-28T20:12:00Z">
        <w:r w:rsidDel="00413281">
          <w:delText xml:space="preserve"> at</w:delText>
        </w:r>
      </w:del>
      <w:r>
        <w:t xml:space="preserve"> F</w:t>
      </w:r>
      <w:r w:rsidR="00D55D2C">
        <w:t xml:space="preserve">G3 </w:t>
      </w:r>
      <w:del w:id="706" w:author="Geography" w:date="2015-08-28T20:12:00Z">
        <w:r w:rsidR="00D55D2C" w:rsidDel="00413281">
          <w:delText>with valid Q data were identified</w:delText>
        </w:r>
        <w:r w:rsidR="004D1A96" w:rsidDel="00413281">
          <w:delText xml:space="preserve"> </w:delText>
        </w:r>
      </w:del>
      <w:ins w:id="707" w:author="Geography" w:date="2015-08-28T20:12:00Z">
        <w:r w:rsidR="00413281">
          <w:t>between</w:t>
        </w:r>
      </w:ins>
      <w:del w:id="708" w:author="Geography" w:date="2015-08-28T20:12:00Z">
        <w:r w:rsidR="004D1A96" w:rsidDel="00413281">
          <w:delText>from</w:delText>
        </w:r>
      </w:del>
      <w:r w:rsidR="004D1A96">
        <w:t xml:space="preserve"> January, 2012, to July 2014</w:t>
      </w:r>
      <w:r>
        <w:t xml:space="preserve"> (Appendix 3, Table 1). </w:t>
      </w:r>
      <w:del w:id="709" w:author="Geography" w:date="2015-08-28T20:12:00Z">
        <w:r w:rsidDel="00413281">
          <w:delText xml:space="preserve">Valid </w:delText>
        </w:r>
      </w:del>
      <w:r>
        <w:t xml:space="preserve">SSC data from T </w:t>
      </w:r>
      <w:r w:rsidR="00CC73D4">
        <w:t>or</w:t>
      </w:r>
      <w:r>
        <w:t xml:space="preserve"> interpolated grab samples w</w:t>
      </w:r>
      <w:ins w:id="710" w:author="Geography" w:date="2015-08-28T20:12:00Z">
        <w:r w:rsidR="00413281">
          <w:t>ere</w:t>
        </w:r>
      </w:ins>
      <w:del w:id="711" w:author="Geography" w:date="2015-08-28T20:12:00Z">
        <w:r w:rsidDel="00413281">
          <w:delText>as</w:delText>
        </w:r>
      </w:del>
      <w:r>
        <w:t xml:space="preserve"> recorded during 64 events at FG1, and 55 events at FG3. Of those storms, 28 events had </w:t>
      </w:r>
      <w:ins w:id="712" w:author="Geography" w:date="2015-08-28T20:12:00Z">
        <w:r w:rsidR="00413281">
          <w:t xml:space="preserve">data for </w:t>
        </w:r>
      </w:ins>
      <w:del w:id="713" w:author="Geography" w:date="2015-08-28T20:12:00Z">
        <w:r w:rsidDel="00413281">
          <w:delText xml:space="preserve">valid </w:delText>
        </w:r>
      </w:del>
      <w:r>
        <w:t xml:space="preserve">P, Q, and SSC </w:t>
      </w:r>
      <w:del w:id="714" w:author="Geography" w:date="2015-08-28T20:12:00Z">
        <w:r w:rsidDel="00413281">
          <w:delText xml:space="preserve">data </w:delText>
        </w:r>
      </w:del>
      <w:r>
        <w:t xml:space="preserve">for both the FG1 and FG3 to calculate and compare SSY from the UPPER and LOWER subwatersheds. </w:t>
      </w:r>
      <w:del w:id="715" w:author="Geography" w:date="2015-08-28T20:13:00Z">
        <w:r w:rsidDel="00413281">
          <w:delText xml:space="preserve">Valid </w:delText>
        </w:r>
      </w:del>
      <w:r>
        <w:t>SSY data from interpolated grab samples w</w:t>
      </w:r>
      <w:ins w:id="716" w:author="Geography" w:date="2015-08-28T20:13:00Z">
        <w:r w:rsidR="00413281">
          <w:t>ere</w:t>
        </w:r>
      </w:ins>
      <w:del w:id="717" w:author="Geography" w:date="2015-08-28T20:13:00Z">
        <w:r w:rsidDel="00413281">
          <w:delText>as</w:delText>
        </w:r>
      </w:del>
      <w:r>
        <w:t xml:space="preserve"> collected at FG2 for 8 storms to compare with SSY from FG1 and FG3. Storm event durations ranged from 2 hours to 5 days, with mean duration of 12 hours.</w:t>
      </w:r>
    </w:p>
    <w:p w:rsidR="00D758D4" w:rsidRDefault="000C26A7">
      <w:r>
        <w:t xml:space="preserve">Most storm events showed a typical pattern, where a short period of intense rainfall caused a rapid increase in SSC downstream of the quarry (FG2) while SSC remained low at the undisturbed forest site (FG1)(Figure 7). The highest SSC was typically observed at FG2, with slightly lower and later peak SSC observed at FG3. SSC downstream of the undisturbed forest (FG1) typically increased more slowly, remained lower, and peaked later than the disturbed sites downstream of the quarry (FG2) and the village (FG3). Though peak SSC was highest at FG2, </w:t>
      </w:r>
      <w:r w:rsidR="00CC73D4">
        <w:t xml:space="preserve">the highest </w:t>
      </w:r>
      <w:r>
        <w:t xml:space="preserve">SSY was </w:t>
      </w:r>
      <w:r w:rsidR="00D55D2C">
        <w:t>measur</w:t>
      </w:r>
      <w:r w:rsidR="00CC73D4">
        <w:t>ed</w:t>
      </w:r>
      <w:r>
        <w:t xml:space="preserve"> at FG3 due to the addition of storm runoff from the larger watershed draining to FG3.</w:t>
      </w:r>
    </w:p>
    <w:p w:rsidR="00D758D4" w:rsidRDefault="000C26A7">
      <w:r>
        <w:rPr>
          <w:noProof/>
        </w:rPr>
        <w:drawing>
          <wp:inline distT="0" distB="0" distL="0" distR="0" wp14:anchorId="02ADE4D3" wp14:editId="6430198A">
            <wp:extent cx="54864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4"/>
                    <a:stretch>
                      <a:fillRect/>
                    </a:stretch>
                  </pic:blipFill>
                  <pic:spPr>
                    <a:xfrm>
                      <a:off x="0" y="0"/>
                      <a:ext cx="5486400" cy="5486400"/>
                    </a:xfrm>
                    <a:prstGeom prst="rect">
                      <a:avLst/>
                    </a:prstGeom>
                  </pic:spPr>
                </pic:pic>
              </a:graphicData>
            </a:graphic>
          </wp:inline>
        </w:drawing>
      </w:r>
    </w:p>
    <w:p w:rsidR="00D758D4" w:rsidRDefault="000C26A7">
      <w:pPr>
        <w:ind w:firstLine="0"/>
      </w:pPr>
      <w:r>
        <w:t xml:space="preserve">Figure 7. Example </w:t>
      </w:r>
      <w:del w:id="718" w:author="Geography" w:date="2015-08-28T20:14:00Z">
        <w:r w:rsidDel="00413281">
          <w:delText xml:space="preserve">of </w:delText>
        </w:r>
      </w:del>
      <w:r>
        <w:t>storm event (02/14/2014). SSY at FG1 and FG3 calculated from SSC modeled from T, and SSY at FG2 from SSC samples collected by the Autosampler.</w:t>
      </w:r>
    </w:p>
    <w:p w:rsidR="00063DEE" w:rsidRDefault="00063DEE">
      <w:pPr>
        <w:ind w:firstLine="0"/>
      </w:pPr>
    </w:p>
    <w:p w:rsidR="00D55D2C" w:rsidRDefault="000C26A7" w:rsidP="00C74855">
      <w:pPr>
        <w:pStyle w:val="Heading4"/>
      </w:pPr>
      <w:r>
        <w:t>Suspended Sediment Concentration</w:t>
      </w:r>
    </w:p>
    <w:p w:rsidR="00C74855" w:rsidRDefault="000C26A7" w:rsidP="00C74855">
      <w:r>
        <w:t xml:space="preserve">Mean </w:t>
      </w:r>
      <w:r w:rsidR="0093195F">
        <w:t>(</w:t>
      </w:r>
      <w:r w:rsidR="0093195F">
        <w:rPr>
          <w:rFonts w:cs="Times"/>
        </w:rPr>
        <w:t>μ</w:t>
      </w:r>
      <w:r w:rsidR="0093195F">
        <w:t xml:space="preserve">) </w:t>
      </w:r>
      <w:r>
        <w:t xml:space="preserve">and maximum SSC of water samples, collected during </w:t>
      </w:r>
      <w:r w:rsidR="00D55D2C">
        <w:t>baseflow</w:t>
      </w:r>
      <w:r>
        <w:t xml:space="preserve"> and stormflow by grab and </w:t>
      </w:r>
      <w:r w:rsidR="007960EB">
        <w:t>Autosampler</w:t>
      </w:r>
      <w:r>
        <w:t>, were lowest at FG1 (</w:t>
      </w:r>
      <w:r w:rsidR="0093195F">
        <w:rPr>
          <w:rFonts w:cs="Times"/>
        </w:rPr>
        <w:t>μ</w:t>
      </w:r>
      <w:r>
        <w:t>=31 mg/L, max=500 mg/L), highest at FG2 (</w:t>
      </w:r>
      <w:r w:rsidR="0093195F">
        <w:rPr>
          <w:rFonts w:cs="Times"/>
        </w:rPr>
        <w:t>μ</w:t>
      </w:r>
      <w:r>
        <w:t>=334 mg/L, max=12,600), and in between at FG3 (</w:t>
      </w:r>
      <w:r w:rsidR="0093195F">
        <w:rPr>
          <w:rFonts w:cs="Times"/>
        </w:rPr>
        <w:t>μ</w:t>
      </w:r>
      <w:r>
        <w:t>=152 mg/L, max=3,500</w:t>
      </w:r>
      <w:r w:rsidR="0093195F">
        <w:t xml:space="preserve"> mg/L). At FG1, 42</w:t>
      </w:r>
      <w:r>
        <w:t>% of grab samples (n=23) were collected during baseflow conditi</w:t>
      </w:r>
      <w:r w:rsidR="00340751">
        <w:t>ons (</w:t>
      </w:r>
      <w:commentRangeStart w:id="719"/>
      <w:r w:rsidR="00340751">
        <w:t>Q</w:t>
      </w:r>
      <w:del w:id="720" w:author="Geography" w:date="2015-08-28T20:15:00Z">
        <w:r w:rsidR="00340751" w:rsidDel="00413281">
          <w:delText>_</w:delText>
        </w:r>
      </w:del>
      <w:r w:rsidR="00340751" w:rsidRPr="00413281">
        <w:rPr>
          <w:vertAlign w:val="subscript"/>
          <w:rPrChange w:id="721" w:author="Geography" w:date="2015-08-28T20:15:00Z">
            <w:rPr/>
          </w:rPrChange>
        </w:rPr>
        <w:t>FG1</w:t>
      </w:r>
      <w:commentRangeEnd w:id="719"/>
      <w:r w:rsidR="00413281">
        <w:rPr>
          <w:rStyle w:val="CommentReference"/>
        </w:rPr>
        <w:commentReference w:id="719"/>
      </w:r>
      <w:r w:rsidR="00340751">
        <w:t xml:space="preserve">&lt;139 L/sec), </w:t>
      </w:r>
      <w:r w:rsidR="00340751">
        <w:rPr>
          <w:rFonts w:cs="Times"/>
        </w:rPr>
        <w:t>μ</w:t>
      </w:r>
      <w:r w:rsidR="00340751">
        <w:t>=</w:t>
      </w:r>
      <w:r>
        <w:t xml:space="preserve">9 mg/L (Figure 8a); </w:t>
      </w:r>
      <w:r w:rsidR="0093195F">
        <w:t>58</w:t>
      </w:r>
      <w:r>
        <w:t xml:space="preserve">% of grab samples (n=32) were collected during stormflow conditions, </w:t>
      </w:r>
      <w:r w:rsidR="00340751">
        <w:rPr>
          <w:rFonts w:cs="Times"/>
        </w:rPr>
        <w:t>μ</w:t>
      </w:r>
      <w:r w:rsidR="00340751">
        <w:t>=</w:t>
      </w:r>
      <w:r>
        <w:t xml:space="preserve">47 mg/L (Figure 8b). At FG2, </w:t>
      </w:r>
      <w:r w:rsidR="0093195F">
        <w:t>49</w:t>
      </w:r>
      <w:r>
        <w:t>% of grab samples (n=45) were collected during baseflow conditions</w:t>
      </w:r>
      <w:del w:id="722" w:author="Geography" w:date="2015-08-28T20:16:00Z">
        <w:r w:rsidDel="00413281">
          <w:delText xml:space="preserve"> (Q_FG1&lt;139 L/sec)</w:delText>
        </w:r>
      </w:del>
      <w:r>
        <w:t xml:space="preserve">, </w:t>
      </w:r>
      <w:r w:rsidR="00340751">
        <w:rPr>
          <w:rFonts w:cs="Times"/>
        </w:rPr>
        <w:t>μ</w:t>
      </w:r>
      <w:r w:rsidR="00340751">
        <w:t>=</w:t>
      </w:r>
      <w:r>
        <w:t xml:space="preserve">471 mg/L; </w:t>
      </w:r>
      <w:r w:rsidR="0093195F">
        <w:t>51</w:t>
      </w:r>
      <w:r>
        <w:t xml:space="preserve">% of grab samples (n=46) were collected during stormflow conditions, </w:t>
      </w:r>
      <w:r w:rsidR="00340751">
        <w:rPr>
          <w:rFonts w:cs="Times"/>
        </w:rPr>
        <w:t>μ</w:t>
      </w:r>
      <w:r w:rsidR="00340751">
        <w:t>=</w:t>
      </w:r>
      <w:r>
        <w:t xml:space="preserve">200 mg/L. At FG3, </w:t>
      </w:r>
      <w:r w:rsidR="0093195F">
        <w:t>42</w:t>
      </w:r>
      <w:r>
        <w:t>% of samples (n=65) were collected during baseflow conditions (Q_FG3&lt;3</w:t>
      </w:r>
      <w:r w:rsidR="0093195F">
        <w:t xml:space="preserve">64 L/sec), </w:t>
      </w:r>
      <w:r w:rsidR="00340751">
        <w:rPr>
          <w:rFonts w:cs="Times"/>
        </w:rPr>
        <w:t>μ</w:t>
      </w:r>
      <w:r w:rsidR="00340751">
        <w:t>=</w:t>
      </w:r>
      <w:r w:rsidR="0093195F">
        <w:t>163 mg/L; 58</w:t>
      </w:r>
      <w:r>
        <w:t xml:space="preserve">% of samples (n=89) were collected during stormflow conditions, </w:t>
      </w:r>
      <w:r w:rsidR="00340751">
        <w:rPr>
          <w:rFonts w:cs="Times"/>
        </w:rPr>
        <w:t>μ</w:t>
      </w:r>
      <w:r w:rsidR="00340751">
        <w:t>=</w:t>
      </w:r>
      <w:r>
        <w:t>145 mg/L. This pattern of SSC values suggests that little sediment is contributed from the forest upstream of FG1, then there is a large input of sediment between FG1 and FG2, and then SSC is diluted by addition of stormflow with lower SSC between FG2 and FG3.</w:t>
      </w:r>
      <w:del w:id="723" w:author="Geography" w:date="2015-08-28T20:17:00Z">
        <w:r w:rsidR="00C74855" w:rsidRPr="00C74855" w:rsidDel="00413281">
          <w:delText xml:space="preserve"> </w:delText>
        </w:r>
      </w:del>
    </w:p>
    <w:p w:rsidR="00C74855" w:rsidRDefault="00C74855" w:rsidP="00C74855">
      <w:r>
        <w:t>Probability plots of the SSC data</w:t>
      </w:r>
      <w:r w:rsidR="00D3594E">
        <w:t xml:space="preserve"> collected at FG1, FG2 and FG3</w:t>
      </w:r>
      <w:r>
        <w:t xml:space="preserve"> showed they were highly non-normal, so non-parametric tests for statistical significance were applied. The Kruskall-Wallis test showed SSC samples from all three locations were significantly different for </w:t>
      </w:r>
      <w:r w:rsidR="00D3594E">
        <w:t>baseflow</w:t>
      </w:r>
      <w:r>
        <w:t xml:space="preserve"> (p&lt;0.0</w:t>
      </w:r>
      <w:r w:rsidR="00D3594E">
        <w:t>1</w:t>
      </w:r>
      <w:r>
        <w:t>) and stormflow (p&lt;0.0</w:t>
      </w:r>
      <w:r w:rsidR="00D3594E">
        <w:t>1</w:t>
      </w:r>
      <w:r>
        <w:t>). The pair-wise Mann-Whitney test showed SSC samples were significantly different between FG1 and FG2 (baseflow, p=0.000; stormflow, p</w:t>
      </w:r>
      <w:del w:id="724" w:author="Geography" w:date="2015-08-28T20:18:00Z">
        <w:r w:rsidDel="00413281">
          <w:delText>=0.000</w:delText>
        </w:r>
      </w:del>
      <w:ins w:id="725" w:author="Geography" w:date="2015-08-28T20:18:00Z">
        <w:r w:rsidR="00413281">
          <w:t>&lt;10</w:t>
        </w:r>
        <w:r w:rsidR="00413281">
          <w:rPr>
            <w:vertAlign w:val="superscript"/>
          </w:rPr>
          <w:t>-</w:t>
        </w:r>
        <w:commentRangeStart w:id="726"/>
        <w:r w:rsidR="00413281">
          <w:rPr>
            <w:vertAlign w:val="superscript"/>
          </w:rPr>
          <w:t>x</w:t>
        </w:r>
        <w:commentRangeEnd w:id="726"/>
        <w:r w:rsidR="00413281">
          <w:rPr>
            <w:rStyle w:val="CommentReference"/>
          </w:rPr>
          <w:commentReference w:id="726"/>
        </w:r>
      </w:ins>
      <w:r>
        <w:t>), but were not significantly different between FG2 and FG3 (baseflow, p=0.149; stormflow, p=0.266).</w:t>
      </w:r>
    </w:p>
    <w:p w:rsidR="00D758D4" w:rsidRDefault="00D758D4"/>
    <w:p w:rsidR="00063DEE" w:rsidRDefault="00063DEE"/>
    <w:p w:rsidR="00D758D4" w:rsidRDefault="000C26A7">
      <w:r>
        <w:rPr>
          <w:noProof/>
        </w:rPr>
        <w:drawing>
          <wp:inline distT="0" distB="0" distL="0" distR="0" wp14:anchorId="2450A764" wp14:editId="5B5B1E27">
            <wp:extent cx="5486400" cy="27249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 baseflow and stormflo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2724912"/>
                    </a:xfrm>
                    <a:prstGeom prst="rect">
                      <a:avLst/>
                    </a:prstGeom>
                  </pic:spPr>
                </pic:pic>
              </a:graphicData>
            </a:graphic>
          </wp:inline>
        </w:drawing>
      </w:r>
    </w:p>
    <w:p w:rsidR="00D758D4" w:rsidRDefault="000C26A7">
      <w:pPr>
        <w:ind w:firstLine="0"/>
      </w:pPr>
      <w:r>
        <w:t>Figure 8. Boxplots of Suspended Sediment Concentration (SSC) from grab samples only (no Autosampler) at FG1, FG2, and FG3 during (a) baseflow and (b) stormflow.</w:t>
      </w:r>
      <w:del w:id="727" w:author="Geography" w:date="2015-08-28T20:19:00Z">
        <w:r w:rsidDel="00874CCD">
          <w:delText xml:space="preserve"> Note the values are plotted on a logarithmic axis to display the full range of sampled values.</w:delText>
        </w:r>
      </w:del>
    </w:p>
    <w:p w:rsidR="00063DEE" w:rsidRDefault="00063DEE">
      <w:pPr>
        <w:ind w:firstLine="0"/>
      </w:pPr>
    </w:p>
    <w:p w:rsidR="00D758D4" w:rsidRDefault="000C26A7">
      <w:r>
        <w:t xml:space="preserve">SSC varied by several orders of magnitude for a given Q at all three sites (FG1, FG2, </w:t>
      </w:r>
      <w:r w:rsidR="007960EB">
        <w:t>and FG3</w:t>
      </w:r>
      <w:r>
        <w:t>) due to significant hysteresis observed during storm periods (Figure 9). At FG1, vari</w:t>
      </w:r>
      <w:r w:rsidR="00C74855">
        <w:t>ability of SSC during stormflow</w:t>
      </w:r>
      <w:r>
        <w:t xml:space="preserve"> from year to year was assumed to be caused by randomly occurring landslides </w:t>
      </w:r>
      <w:ins w:id="728" w:author="Geography" w:date="2015-08-29T19:57:00Z">
        <w:r w:rsidR="00EE531C">
          <w:t xml:space="preserve">or mobilization of sediment stored in the watershed </w:t>
        </w:r>
      </w:ins>
      <w:r>
        <w:t>during large storm events. The maximum SSC sampled downstream of the undisturbed forest, at FG1 (500 mg/L), was sampled on 04/23/2013 at high discharge (Q_FG1= 3,724 L/sec</w:t>
      </w:r>
      <w:r w:rsidR="007960EB">
        <w:t>) (</w:t>
      </w:r>
      <w:r>
        <w:t>Figure 9a). Anecdotal and field observations reported higher than normal SSC upstream of the quarry during the 2013 field season, possibly due to landsliding from previous large storms (G. Poysky, pers. comm.).</w:t>
      </w:r>
    </w:p>
    <w:p w:rsidR="00063DEE" w:rsidRDefault="00063DEE"/>
    <w:p w:rsidR="00D758D4" w:rsidRDefault="000C26A7">
      <w:r>
        <w:rPr>
          <w:noProof/>
        </w:rPr>
        <w:drawing>
          <wp:inline distT="0" distB="0" distL="0" distR="0" wp14:anchorId="3B78987A" wp14:editId="1C7E5D16">
            <wp:extent cx="5486400" cy="2057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6"/>
                    <a:stretch>
                      <a:fillRect/>
                    </a:stretch>
                  </pic:blipFill>
                  <pic:spPr>
                    <a:xfrm>
                      <a:off x="0" y="0"/>
                      <a:ext cx="5486400" cy="2057400"/>
                    </a:xfrm>
                    <a:prstGeom prst="rect">
                      <a:avLst/>
                    </a:prstGeom>
                  </pic:spPr>
                </pic:pic>
              </a:graphicData>
            </a:graphic>
          </wp:inline>
        </w:drawing>
      </w:r>
    </w:p>
    <w:p w:rsidR="00D758D4" w:rsidRDefault="000C26A7">
      <w:pPr>
        <w:ind w:firstLine="0"/>
      </w:pPr>
      <w:r>
        <w:t>Figure 9. Water Discharge vs Suspended Sediment Concentration at FG1, FG2, and FG3 during baseflow and stormflow periods. The box in b) highlights the samples with high SSC during low flows downstream of the quarry.</w:t>
      </w:r>
    </w:p>
    <w:p w:rsidR="00063DEE" w:rsidRDefault="00063DEE">
      <w:pPr>
        <w:ind w:firstLine="0"/>
      </w:pPr>
    </w:p>
    <w:p w:rsidR="00D758D4" w:rsidRDefault="000C26A7">
      <w:r>
        <w:t xml:space="preserve">At FG2 and FG3, additional variability in the Q-SSC relationship was due to the changing sediment availability associated with quarrying operations and construction in the village. The high SSC values observed downstream of the quarry (FG2) during low Q were caused by two mechanisms: </w:t>
      </w:r>
      <w:commentRangeStart w:id="729"/>
      <w:r>
        <w:t xml:space="preserve">1) </w:t>
      </w:r>
      <w:r w:rsidR="00C74855">
        <w:t>precipitation</w:t>
      </w:r>
      <w:r>
        <w:t xml:space="preserve"> events that did not result in a rise in stream stage above the storm threshold, but generated runoff from the quarry </w:t>
      </w:r>
      <w:r w:rsidR="00C74855">
        <w:t>with</w:t>
      </w:r>
      <w:r>
        <w:t xml:space="preserve"> high SSC and 2)</w:t>
      </w:r>
      <w:del w:id="730" w:author="Geography" w:date="2015-08-28T20:20:00Z">
        <w:r w:rsidDel="006B7993">
          <w:delText xml:space="preserve"> </w:delText>
        </w:r>
        <w:r w:rsidR="00D4053C" w:rsidDel="006B7993">
          <w:delText>manually</w:delText>
        </w:r>
      </w:del>
      <w:ins w:id="731" w:author="Geography" w:date="2015-08-28T20:21:00Z">
        <w:r w:rsidR="006B7993">
          <w:t xml:space="preserve"> </w:t>
        </w:r>
      </w:ins>
      <w:del w:id="732" w:author="Geography" w:date="2015-08-28T20:20:00Z">
        <w:r w:rsidR="00D4053C" w:rsidDel="006B7993">
          <w:delText xml:space="preserve"> </w:delText>
        </w:r>
      </w:del>
      <w:r>
        <w:t>washing fine sediment into the stream during rock crushing operations at the quarry.</w:t>
      </w:r>
      <w:commentRangeEnd w:id="729"/>
      <w:r w:rsidR="00EE531C">
        <w:rPr>
          <w:rStyle w:val="CommentReference"/>
        </w:rPr>
        <w:commentReference w:id="729"/>
      </w:r>
    </w:p>
    <w:p w:rsidR="00D758D4" w:rsidRDefault="000C26A7">
      <w:r>
        <w:t xml:space="preserve">The maximum SSC sampled at FG2 (12,600 mg/L) and FG3 (3,500 mg/L) were sampled during the same </w:t>
      </w:r>
      <w:del w:id="733" w:author="Geography" w:date="2015-08-28T20:22:00Z">
        <w:r w:rsidDel="006B7993">
          <w:delText xml:space="preserve">storm </w:delText>
        </w:r>
      </w:del>
      <w:ins w:id="734" w:author="Geography" w:date="2015-08-28T20:22:00Z">
        <w:r w:rsidR="006B7993">
          <w:t xml:space="preserve">rainfall </w:t>
        </w:r>
      </w:ins>
      <w:r>
        <w:t>event (03/05/2012), but during low Q (Q_FG3=287 L/sec</w:t>
      </w:r>
      <w:r w:rsidR="007960EB">
        <w:t>) (</w:t>
      </w:r>
      <w:r>
        <w:t xml:space="preserve">Figure </w:t>
      </w:r>
      <w:r w:rsidR="00C74855">
        <w:t xml:space="preserve">9b and c). During this event, </w:t>
      </w:r>
      <w:r>
        <w:t xml:space="preserve">brief but intense </w:t>
      </w:r>
      <w:r w:rsidR="00C74855">
        <w:t>precipitation</w:t>
      </w:r>
      <w:r>
        <w:t xml:space="preserve"> caused high sediment </w:t>
      </w:r>
      <w:r w:rsidR="00C74855">
        <w:t>runoff</w:t>
      </w:r>
      <w:r>
        <w:t xml:space="preserve"> from the quarry, but did not increase Q above the defined storm threshold. </w:t>
      </w:r>
      <w:del w:id="735" w:author="Geography" w:date="2015-08-28T20:22:00Z">
        <w:r w:rsidDel="006B7993">
          <w:delText xml:space="preserve">The low amount of Q from forested areas draining to FG2 was too low to dilute the high amount of sediment from the quarry and village, causing the extremely high SSC. </w:delText>
        </w:r>
      </w:del>
      <w:r>
        <w:t xml:space="preserve">SSC was diluted further downstream </w:t>
      </w:r>
      <w:ins w:id="736" w:author="Geography" w:date="2015-08-28T20:22:00Z">
        <w:r w:rsidR="006B7993">
          <w:t xml:space="preserve">of the quarry </w:t>
        </w:r>
      </w:ins>
      <w:r>
        <w:t xml:space="preserve">at FG3 by the addition of runoff with lower SSC </w:t>
      </w:r>
      <w:del w:id="737" w:author="Geography" w:date="2015-08-28T20:23:00Z">
        <w:r w:rsidDel="006B7993">
          <w:delText xml:space="preserve">from impervious surfaces </w:delText>
        </w:r>
      </w:del>
      <w:r>
        <w:t>in the village.</w:t>
      </w:r>
    </w:p>
    <w:p w:rsidR="00D758D4" w:rsidRDefault="000C26A7">
      <w:r>
        <w:t xml:space="preserve">Given the close proximity of the quarry to the stream, SSC downstream of the quarry can be highly influenced by mining activity like rock extraction, crushing, and/or hauling operations. During 2012, a common practice for removing fine sediment from crushed aggregate was to rinse it with water pumped from the stream. In the absence of retention structures the fine sediment was then discharged directly into the stream, causing high SSC during </w:t>
      </w:r>
      <w:r w:rsidR="00C74855">
        <w:t>baseflow</w:t>
      </w:r>
      <w:r>
        <w:t xml:space="preserve"> periods. Riverine discharge of fine sediment rinsed from aggregate was discontinued in 2013, corresponding with </w:t>
      </w:r>
      <w:ins w:id="738" w:author="Geography" w:date="2015-08-28T20:23:00Z">
        <w:r w:rsidR="006B7993">
          <w:t xml:space="preserve">low </w:t>
        </w:r>
      </w:ins>
      <w:del w:id="739" w:author="Geography" w:date="2015-08-28T20:23:00Z">
        <w:r w:rsidDel="006B7993">
          <w:delText xml:space="preserve">a lack of high </w:delText>
        </w:r>
      </w:del>
      <w:r>
        <w:t xml:space="preserve">SSC </w:t>
      </w:r>
      <w:del w:id="740" w:author="Geography" w:date="2015-08-28T20:23:00Z">
        <w:r w:rsidDel="006B7993">
          <w:delText xml:space="preserve">grab samples </w:delText>
        </w:r>
      </w:del>
      <w:r>
        <w:t>during</w:t>
      </w:r>
      <w:ins w:id="741" w:author="Geography" w:date="2015-08-28T20:24:00Z">
        <w:r w:rsidR="006B7993">
          <w:t xml:space="preserve"> low Q</w:t>
        </w:r>
      </w:ins>
      <w:del w:id="742" w:author="Geography" w:date="2015-08-28T20:24:00Z">
        <w:r w:rsidDel="006B7993">
          <w:delText xml:space="preserve"> low Q</w:delText>
        </w:r>
      </w:del>
      <w:r>
        <w:t xml:space="preserve"> in 2013 (Figure 9b and c). In 2013 and 2014, waste sediment was piled on-site and severe erosion of these changing stockpiles caused high SSC during storm events.</w:t>
      </w:r>
    </w:p>
    <w:p w:rsidR="00D55D2C" w:rsidRPr="00D55D2C" w:rsidRDefault="00D55D2C" w:rsidP="00D55D2C">
      <w:pPr>
        <w:pStyle w:val="Heading4"/>
        <w:rPr>
          <w:i w:val="0"/>
        </w:rPr>
      </w:pPr>
      <w:r w:rsidRPr="00D55D2C">
        <w:rPr>
          <w:i w:val="0"/>
        </w:rPr>
        <w:t>Cumulative Probable Error</w:t>
      </w:r>
      <w:r w:rsidR="00672E6D">
        <w:rPr>
          <w:i w:val="0"/>
        </w:rPr>
        <w:t xml:space="preserve"> (PE)</w:t>
      </w:r>
    </w:p>
    <w:p w:rsidR="00D55D2C" w:rsidRDefault="00D55D2C" w:rsidP="00D55D2C">
      <w:r>
        <w:t>The measurement error (RMSE) for Q</w:t>
      </w:r>
      <w:del w:id="743" w:author="Geography" w:date="2015-08-29T20:00:00Z">
        <w:r w:rsidDel="00D3507A">
          <w:delText xml:space="preserve"> measurements</w:delText>
        </w:r>
      </w:del>
      <w:r>
        <w:t xml:space="preserve"> (same for both FG1 and FG3) from the DUET-H/WQ LUT </w:t>
      </w:r>
      <w:r>
        <w:fldChar w:fldCharType="begin" w:fldLock="1"/>
      </w:r>
      <w:r>
        <w:instrText>ADDIN CSL_CITATION { "citationItems" : [ { "id" : "ITEM-1", "itemData" : { "author" : [ { "dropping-particle" : "", "family" : "Harmel", "given" : "R D", "non-dropping-particle" : "", "parse-names" : false, "suffix" : "" }, { "dropping-particle" : "", "family" : "Cooper", "given" : "R J", "non-dropping-particle" : "", "parse-names" : false, "suffix" : "" }, { "dropping-particle" : "", "family" : "Slade", "given" : "R M", "non-dropping-particle" : "", "parse-names" : false, "suffix" : "" }, { "dropping-particle" : "", "family" : "Haney", "given" : "R L", "non-dropping-particle" : "", "parse-names" : false, "suffix" : "" }, { "dropping-particle" : "", "family" : "Arnold", "given" : "J G", "non-dropping-particle" : "", "parse-names" : false, "suffix" : "" } ], "container-title" : "Transactions of the American Society of Agricultural and Biological Engineers", "id" : "ITEM-1", "issue" : "3", "issued" : { "date-parts" : [ [ "2006" ] ] }, "page" : "689-701", "title" : "Cumulative uncertainty in measured streamflow and water quality data for small watersheds", "type" : "article-journal", "volume" : "49" }, "uris" : [ "http://www.mendeley.com/documents/?uuid=e6291eb2-0791-4944-8949-b1f8a0a10340" ] } ], "mendeley" : { "formattedCitation" : "(Harmel et al., 2006)", "plainTextFormattedCitation" : "(Harmel et al., 2006)", "previouslyFormattedCitation" : "(Harmel et al., 2006)" }, "properties" : { "noteIndex" : 0 }, "schema" : "https://github.com/citation-style-language/schema/raw/master/csl-citation.json" }</w:instrText>
      </w:r>
      <w:r>
        <w:fldChar w:fldCharType="separate"/>
      </w:r>
      <w:r w:rsidRPr="00EA43E5">
        <w:rPr>
          <w:noProof/>
        </w:rPr>
        <w:t>(Harmel et al., 2006)</w:t>
      </w:r>
      <w:r>
        <w:fldChar w:fldCharType="end"/>
      </w:r>
      <w:r>
        <w:t xml:space="preserve"> was 8.5 % overall, which included error in the area-velocity measurements (6%), continuous Q measurement in a natural channel (6%), pressure transducer error (0.1%), and streambed condition (firm, stable bed=0%). The model errors (RMSE) for the stage-Q rating curve were 32% at FG3 using Manning's equation, and 22 % at FG1 using HEC-RAS. The RMSE for Q at FG1 was also applied to Q at FG2 because the specific water yield at FG1 is used to predict Q at FG2.</w:t>
      </w:r>
    </w:p>
    <w:p w:rsidR="00D55D2C" w:rsidRDefault="00D55D2C" w:rsidP="00D55D2C">
      <w:r>
        <w:t>The measurement errors (RMSE) from interpolated SSC measurements from the DUET/WQ LUT, were RMSE was 12.4% for sample collection, which included error from using an Autosampler with single-intake (11%), interpolating over a 30 min interval (5%), sampling during stormflows (3%), and 3.9% for sample analysis which included measuring SSC by filtration (3.9%). The model errors (RMSE) of the T-SSC relationships were 25% (5 mg/L) for the YSI and TS at FG1, 66% (82 mg/L) for the YSI at FG3, and 30% (37 mg/L) for the OBS at FG3. Cumulative Probable Error (RMSE %) for SSY estimates at FG1, FG2, and FG3 were calculated from the measurement errors for Q (8.5%) and SSC grab samples (16.3%), and the model errors of the</w:t>
      </w:r>
      <w:r w:rsidR="00672E6D">
        <w:t xml:space="preserve"> respective</w:t>
      </w:r>
      <w:r>
        <w:t xml:space="preserve"> stage-Q and T-SSC relationships for that location.</w:t>
      </w:r>
      <w:ins w:id="744" w:author="Geography" w:date="2015-08-29T20:10:00Z">
        <w:r w:rsidR="001A4C78">
          <w:t xml:space="preserve"> </w:t>
        </w:r>
      </w:ins>
      <w:r>
        <w:t xml:space="preserve"> </w:t>
      </w:r>
      <w:commentRangeStart w:id="745"/>
      <w:r>
        <w:t xml:space="preserve">Cumulative Probable Errors </w:t>
      </w:r>
      <w:r w:rsidR="00672E6D">
        <w:t xml:space="preserve">(PE) </w:t>
      </w:r>
      <w:r>
        <w:t xml:space="preserve">in SSY </w:t>
      </w:r>
      <w:ins w:id="746" w:author="Geography" w:date="2015-08-29T20:11:00Z">
        <w:r w:rsidR="001A4C78">
          <w:t>were xx% at FG1 and xx% at FG3</w:t>
        </w:r>
      </w:ins>
      <w:del w:id="747" w:author="Geography" w:date="2015-08-29T20:11:00Z">
        <w:r w:rsidDel="001A4C78">
          <w:delText>are presented with the SSY results below</w:delText>
        </w:r>
      </w:del>
      <w:r>
        <w:t>.</w:t>
      </w:r>
      <w:commentRangeEnd w:id="745"/>
      <w:r w:rsidR="001A4C78">
        <w:rPr>
          <w:rStyle w:val="CommentReference"/>
        </w:rPr>
        <w:commentReference w:id="745"/>
      </w:r>
    </w:p>
    <w:p w:rsidR="00D758D4" w:rsidRDefault="000C26A7">
      <w:pPr>
        <w:pStyle w:val="Heading3"/>
      </w:pPr>
      <w:r>
        <w:t>Comparing SSY</w:t>
      </w:r>
      <w:r w:rsidR="008E1136" w:rsidRPr="008E1136">
        <w:rPr>
          <w:vertAlign w:val="subscript"/>
        </w:rPr>
        <w:t>EV</w:t>
      </w:r>
      <w:r>
        <w:t xml:space="preserve"> from disturbed and undisturbed subwatersheds</w:t>
      </w:r>
    </w:p>
    <w:p w:rsidR="003A0684" w:rsidRDefault="003A0684"/>
    <w:p w:rsidR="00D758D4" w:rsidRDefault="000C26A7">
      <w:r>
        <w:t>Insert Table 2 here</w:t>
      </w:r>
    </w:p>
    <w:p w:rsidR="00D758D4" w:rsidRDefault="000C26A7">
      <w:pPr>
        <w:ind w:firstLine="0"/>
      </w:pPr>
      <w:r>
        <w:t xml:space="preserve">Table 2. Sediment yield from </w:t>
      </w:r>
      <w:r w:rsidR="003A0684">
        <w:t xml:space="preserve">UPPER and LOWER </w:t>
      </w:r>
      <w:r>
        <w:t>subwatersheds in Faga'alu</w:t>
      </w:r>
      <w:r w:rsidR="003A0684">
        <w:t>.</w:t>
      </w:r>
    </w:p>
    <w:p w:rsidR="00D758D4" w:rsidRDefault="00D758D4"/>
    <w:p w:rsidR="00D758D4" w:rsidRDefault="008D0F71">
      <w:r>
        <w:t>SSY</w:t>
      </w:r>
      <w:r>
        <w:rPr>
          <w:vertAlign w:val="subscript"/>
        </w:rPr>
        <w:t>EV</w:t>
      </w:r>
      <w:r>
        <w:t xml:space="preserve"> </w:t>
      </w:r>
      <w:ins w:id="748" w:author="Geography" w:date="2015-08-29T20:07:00Z">
        <w:r w:rsidR="001A4C78">
          <w:t xml:space="preserve">was </w:t>
        </w:r>
      </w:ins>
      <w:del w:id="749" w:author="Geography" w:date="2015-08-29T20:07:00Z">
        <w:r w:rsidDel="001A4C78">
          <w:delText xml:space="preserve">data </w:delText>
        </w:r>
      </w:del>
      <w:r>
        <w:t xml:space="preserve">measured at both FG1 and FG3 </w:t>
      </w:r>
      <w:del w:id="750" w:author="Geography" w:date="2015-08-29T20:07:00Z">
        <w:r w:rsidDel="001A4C78">
          <w:delText xml:space="preserve">was available </w:delText>
        </w:r>
      </w:del>
      <w:r>
        <w:t>for 24 storms (Table 3).</w:t>
      </w:r>
      <w:r w:rsidR="000C26A7">
        <w:t xml:space="preserve"> SSY</w:t>
      </w:r>
      <w:commentRangeStart w:id="751"/>
      <w:r w:rsidR="008E1136" w:rsidRPr="008E1136">
        <w:rPr>
          <w:vertAlign w:val="subscript"/>
        </w:rPr>
        <w:t>TOTAL</w:t>
      </w:r>
      <w:commentRangeEnd w:id="751"/>
      <w:r w:rsidR="001A4C78">
        <w:rPr>
          <w:rStyle w:val="CommentReference"/>
        </w:rPr>
        <w:commentReference w:id="751"/>
      </w:r>
      <w:r w:rsidR="000C26A7">
        <w:t xml:space="preserve"> was 151.4</w:t>
      </w:r>
      <w:ins w:id="752" w:author="Geography" w:date="2015-08-29T20:11:00Z">
        <w:r w:rsidR="001A4C78">
          <w:rPr>
            <w:rFonts w:cs="Times"/>
          </w:rPr>
          <w:t>±</w:t>
        </w:r>
        <w:commentRangeStart w:id="753"/>
        <w:r w:rsidR="001A4C78">
          <w:t>xx</w:t>
        </w:r>
        <w:commentRangeEnd w:id="753"/>
        <w:r w:rsidR="001A4C78">
          <w:rPr>
            <w:rStyle w:val="CommentReference"/>
          </w:rPr>
          <w:commentReference w:id="753"/>
        </w:r>
      </w:ins>
      <w:r w:rsidR="000C26A7">
        <w:t xml:space="preserve"> tons (85.1 tons/</w:t>
      </w:r>
      <w:r w:rsidR="005D50D5">
        <w:t>km</w:t>
      </w:r>
      <w:r w:rsidR="005D50D5">
        <w:rPr>
          <w:vertAlign w:val="superscript"/>
        </w:rPr>
        <w:t>2</w:t>
      </w:r>
      <w:r w:rsidR="000C26A7">
        <w:t>), with 21.1</w:t>
      </w:r>
      <w:ins w:id="754" w:author="Geography" w:date="2015-08-29T20:12:00Z">
        <w:r w:rsidR="001A4C78">
          <w:rPr>
            <w:rFonts w:cs="Times"/>
          </w:rPr>
          <w:t>±</w:t>
        </w:r>
        <w:commentRangeStart w:id="755"/>
        <w:r w:rsidR="001A4C78">
          <w:t>xx</w:t>
        </w:r>
        <w:commentRangeEnd w:id="755"/>
        <w:r w:rsidR="001A4C78">
          <w:rPr>
            <w:rStyle w:val="CommentReference"/>
          </w:rPr>
          <w:commentReference w:id="755"/>
        </w:r>
      </w:ins>
      <w:r w:rsidR="000C26A7">
        <w:t xml:space="preserve"> tons (23.5 tons/</w:t>
      </w:r>
      <w:r w:rsidR="005D50D5">
        <w:t>km</w:t>
      </w:r>
      <w:r w:rsidR="005D50D5">
        <w:rPr>
          <w:vertAlign w:val="superscript"/>
        </w:rPr>
        <w:t>2</w:t>
      </w:r>
      <w:r w:rsidR="000C26A7">
        <w:t>) from the UPPER subwatershed and 130.4</w:t>
      </w:r>
      <w:ins w:id="756" w:author="Geography" w:date="2015-08-29T20:12:00Z">
        <w:r w:rsidR="001A4C78">
          <w:rPr>
            <w:rFonts w:cs="Times"/>
          </w:rPr>
          <w:t>±</w:t>
        </w:r>
        <w:commentRangeStart w:id="757"/>
        <w:r w:rsidR="001A4C78">
          <w:t>xx</w:t>
        </w:r>
        <w:commentRangeEnd w:id="757"/>
        <w:r w:rsidR="001A4C78">
          <w:rPr>
            <w:rStyle w:val="CommentReference"/>
          </w:rPr>
          <w:commentReference w:id="757"/>
        </w:r>
      </w:ins>
      <w:r w:rsidR="000C26A7">
        <w:t xml:space="preserve"> tons (148.1 tons/</w:t>
      </w:r>
      <w:r w:rsidR="005D50D5">
        <w:t>km</w:t>
      </w:r>
      <w:r w:rsidR="005D50D5">
        <w:rPr>
          <w:vertAlign w:val="superscript"/>
        </w:rPr>
        <w:t>2</w:t>
      </w:r>
      <w:r w:rsidR="000C26A7">
        <w:t xml:space="preserve">) from the LOWER subwatershed. The UPPER and LOWER subwatersheds are similar in size (0.90 </w:t>
      </w:r>
      <w:r w:rsidR="005D50D5">
        <w:t>km</w:t>
      </w:r>
      <w:r w:rsidR="005D50D5">
        <w:rPr>
          <w:vertAlign w:val="superscript"/>
        </w:rPr>
        <w:t xml:space="preserve">2 </w:t>
      </w:r>
      <w:r w:rsidR="000C26A7">
        <w:t xml:space="preserve"> and 0.88 </w:t>
      </w:r>
      <w:r w:rsidR="005D50D5">
        <w:t>km</w:t>
      </w:r>
      <w:r w:rsidR="005D50D5">
        <w:rPr>
          <w:vertAlign w:val="superscript"/>
        </w:rPr>
        <w:t xml:space="preserve">2 </w:t>
      </w:r>
      <w:r w:rsidR="000C26A7">
        <w:t xml:space="preserve">) but </w:t>
      </w:r>
      <w:r w:rsidR="005D50D5">
        <w:t>SSY</w:t>
      </w:r>
      <w:r w:rsidR="005D50D5">
        <w:rPr>
          <w:vertAlign w:val="subscript"/>
        </w:rPr>
        <w:t>UPPER</w:t>
      </w:r>
      <w:r w:rsidR="000C26A7">
        <w:t xml:space="preserve"> accounted for an average of just 14% and </w:t>
      </w:r>
      <w:r w:rsidR="005D50D5">
        <w:t>SSY</w:t>
      </w:r>
      <w:r w:rsidR="005D50D5">
        <w:rPr>
          <w:vertAlign w:val="subscript"/>
        </w:rPr>
        <w:t>LOWER</w:t>
      </w:r>
      <w:r w:rsidR="000C26A7">
        <w:t xml:space="preserve"> for 86% of SSY at the watershed outlet (Table 2). The DR estimated from </w:t>
      </w:r>
      <w:r w:rsidR="005D50D5">
        <w:t>sSSY</w:t>
      </w:r>
      <w:r w:rsidR="005D50D5">
        <w:rPr>
          <w:vertAlign w:val="subscript"/>
        </w:rPr>
        <w:t>UPPER</w:t>
      </w:r>
      <w:r w:rsidR="000C26A7">
        <w:t xml:space="preserve"> and </w:t>
      </w:r>
      <w:r w:rsidR="005D50D5">
        <w:t>sSSY</w:t>
      </w:r>
      <w:r w:rsidR="005D50D5">
        <w:rPr>
          <w:vertAlign w:val="subscript"/>
        </w:rPr>
        <w:t>LOWER</w:t>
      </w:r>
      <w:r w:rsidR="000C26A7">
        <w:t xml:space="preserve"> suggests sSSY has </w:t>
      </w:r>
      <w:del w:id="758" w:author="Geography" w:date="2015-08-29T20:08:00Z">
        <w:r w:rsidR="000C26A7" w:rsidDel="001A4C78">
          <w:delText xml:space="preserve">been </w:delText>
        </w:r>
      </w:del>
      <w:r w:rsidR="000C26A7">
        <w:t>increased by 6.3x in the LOWER subwatershed, and 3.6x for the TOTAL watershed.</w:t>
      </w:r>
    </w:p>
    <w:p w:rsidR="00D758D4" w:rsidRDefault="008D0F71">
      <w:r>
        <w:t>T</w:t>
      </w:r>
      <w:r w:rsidR="000C26A7">
        <w:t>he measured sSSY from the forested UPPER watershed (</w:t>
      </w:r>
      <w:r w:rsidR="008E1136">
        <w:t>=</w:t>
      </w:r>
      <w:r w:rsidR="000C26A7">
        <w:t>23.5 tons/</w:t>
      </w:r>
      <w:r w:rsidR="005D50D5">
        <w:t>km</w:t>
      </w:r>
      <w:r w:rsidR="005D50D5">
        <w:rPr>
          <w:vertAlign w:val="superscript"/>
        </w:rPr>
        <w:t>2</w:t>
      </w:r>
      <w:r>
        <w:t>) was used to calculate SSY from undisturbed forest in the LOWER subwatershed.</w:t>
      </w:r>
      <w:r w:rsidR="000C26A7">
        <w:t xml:space="preserve"> SSY from the undisturbed forest areas in the LOWER watershed was 18.6 tons, </w:t>
      </w:r>
      <w:r>
        <w:t>so</w:t>
      </w:r>
      <w:r w:rsidR="000C26A7">
        <w:t xml:space="preserve"> SSY from the disturbed areas was 111.8 tons</w:t>
      </w:r>
      <w:r>
        <w:t xml:space="preserve"> (Equation 2)</w:t>
      </w:r>
      <w:r w:rsidR="000C26A7">
        <w:t xml:space="preserve">. For the </w:t>
      </w:r>
      <w:r>
        <w:t>s</w:t>
      </w:r>
      <w:r w:rsidR="000C26A7">
        <w:t xml:space="preserve">torms </w:t>
      </w:r>
      <w:r>
        <w:t>in Table 3</w:t>
      </w:r>
      <w:r w:rsidR="000C26A7">
        <w:t>, roughly 86% of S</w:t>
      </w:r>
      <w:r w:rsidR="008E1136">
        <w:t>SY from the LOWER subwatershed wa</w:t>
      </w:r>
      <w:r w:rsidR="000C26A7">
        <w:t>s from disturbed areas, despite the disturbed areas only accounting for 10.1% of the</w:t>
      </w:r>
      <w:r w:rsidR="008E1136">
        <w:t xml:space="preserve"> LOWER</w:t>
      </w:r>
      <w:r w:rsidR="000C26A7">
        <w:t xml:space="preserve"> subwatershed area (0.089 </w:t>
      </w:r>
      <w:r w:rsidR="005D50D5">
        <w:t>km</w:t>
      </w:r>
      <w:r w:rsidR="005D50D5">
        <w:rPr>
          <w:vertAlign w:val="superscript"/>
        </w:rPr>
        <w:t>2</w:t>
      </w:r>
      <w:r w:rsidR="000C26A7">
        <w:t>). Similarly, despite only 5.2% of the TOTAL watershed being disturbed, S</w:t>
      </w:r>
      <w:r w:rsidR="008E1136">
        <w:t>SY from disturbed areas accounted</w:t>
      </w:r>
      <w:r w:rsidR="000C26A7">
        <w:t xml:space="preserve"> for 74% of the SSY from the TOTAL watershed. </w:t>
      </w:r>
      <w:del w:id="759" w:author="Geography" w:date="2015-08-29T20:09:00Z">
        <w:r w:rsidR="000C26A7" w:rsidDel="001A4C78">
          <w:delText xml:space="preserve">Estimated </w:delText>
        </w:r>
      </w:del>
      <w:r w:rsidR="000C26A7">
        <w:t>sSSY from disturbed a</w:t>
      </w:r>
      <w:r w:rsidR="008E1136">
        <w:t>reas in the LOWER subwatershed was</w:t>
      </w:r>
      <w:r w:rsidR="000C26A7">
        <w:t xml:space="preserve"> 1,257.7 tons/</w:t>
      </w:r>
      <w:r w:rsidR="005D50D5">
        <w:t>km</w:t>
      </w:r>
      <w:r w:rsidR="008E1136">
        <w:rPr>
          <w:vertAlign w:val="superscript"/>
        </w:rPr>
        <w:t>2</w:t>
      </w:r>
      <w:r w:rsidR="000C26A7">
        <w:t xml:space="preserve">, </w:t>
      </w:r>
      <w:ins w:id="760" w:author="Geography" w:date="2015-08-29T20:13:00Z">
        <w:r w:rsidR="00E0041C">
          <w:t xml:space="preserve">or </w:t>
        </w:r>
      </w:ins>
      <w:del w:id="761" w:author="Geography" w:date="2015-08-29T20:13:00Z">
        <w:r w:rsidR="000C26A7" w:rsidDel="00E0041C">
          <w:delText>suggesting sSSY</w:delText>
        </w:r>
        <w:r w:rsidR="00674368" w:rsidDel="00E0041C">
          <w:delText xml:space="preserve"> from human-disturbed areas</w:delText>
        </w:r>
        <w:r w:rsidR="000C26A7" w:rsidDel="00E0041C">
          <w:delText xml:space="preserve"> </w:delText>
        </w:r>
        <w:r w:rsidR="00674368" w:rsidDel="00E0041C">
          <w:delText xml:space="preserve">increased </w:delText>
        </w:r>
        <w:r w:rsidR="000C26A7" w:rsidDel="00E0041C">
          <w:delText xml:space="preserve">by </w:delText>
        </w:r>
      </w:del>
      <w:r w:rsidR="000C26A7">
        <w:t>54x</w:t>
      </w:r>
      <w:ins w:id="762" w:author="Geography" w:date="2015-08-29T20:13:00Z">
        <w:r w:rsidR="00E0041C">
          <w:t xml:space="preserve"> the sSSY of</w:t>
        </w:r>
      </w:ins>
      <w:del w:id="763" w:author="Geography" w:date="2015-08-29T20:13:00Z">
        <w:r w:rsidR="000C26A7" w:rsidDel="00E0041C">
          <w:delText xml:space="preserve"> ove</w:delText>
        </w:r>
        <w:r w:rsidR="00674368" w:rsidDel="00E0041C">
          <w:delText>r</w:delText>
        </w:r>
      </w:del>
      <w:r w:rsidR="00674368">
        <w:t xml:space="preserve"> undisturbed forest</w:t>
      </w:r>
      <w:r w:rsidR="000C26A7">
        <w:t>.</w:t>
      </w:r>
    </w:p>
    <w:p w:rsidR="003A0684" w:rsidRDefault="003A0684"/>
    <w:p w:rsidR="00D758D4" w:rsidRDefault="000C26A7">
      <w:r>
        <w:t>Insert Table 3 here</w:t>
      </w:r>
    </w:p>
    <w:p w:rsidR="00D758D4" w:rsidRDefault="000C26A7">
      <w:pPr>
        <w:ind w:firstLine="0"/>
      </w:pPr>
      <w:r>
        <w:t xml:space="preserve">Table 3. </w:t>
      </w:r>
      <w:commentRangeStart w:id="764"/>
      <w:r>
        <w:t xml:space="preserve">Sediment yield from disturbed portions of </w:t>
      </w:r>
      <w:r w:rsidR="003A0684">
        <w:t xml:space="preserve">UPPER and LOWER </w:t>
      </w:r>
      <w:r>
        <w:t>subwatersheds in Faga'alu</w:t>
      </w:r>
      <w:r w:rsidR="003A0684">
        <w:t>.</w:t>
      </w:r>
      <w:commentRangeEnd w:id="764"/>
      <w:r w:rsidR="008D3141">
        <w:rPr>
          <w:rStyle w:val="CommentReference"/>
        </w:rPr>
        <w:commentReference w:id="764"/>
      </w:r>
    </w:p>
    <w:p w:rsidR="003A0684" w:rsidRDefault="003A0684">
      <w:pPr>
        <w:ind w:firstLine="0"/>
      </w:pPr>
    </w:p>
    <w:p w:rsidR="00D758D4" w:rsidRDefault="005D50D5">
      <w:r>
        <w:t>SSY</w:t>
      </w:r>
      <w:r>
        <w:rPr>
          <w:vertAlign w:val="subscript"/>
        </w:rPr>
        <w:t>EV</w:t>
      </w:r>
      <w:r w:rsidR="000C26A7">
        <w:t xml:space="preserve"> </w:t>
      </w:r>
      <w:ins w:id="765" w:author="Geography" w:date="2015-08-29T20:13:00Z">
        <w:r w:rsidR="00E0041C">
          <w:t>was</w:t>
        </w:r>
      </w:ins>
      <w:del w:id="766" w:author="Geography" w:date="2015-08-29T20:13:00Z">
        <w:r w:rsidR="000C26A7" w:rsidDel="00E0041C">
          <w:delText>data</w:delText>
        </w:r>
      </w:del>
      <w:r w:rsidR="000C26A7">
        <w:t xml:space="preserve"> measured at </w:t>
      </w:r>
      <w:r w:rsidR="008D0F71">
        <w:t xml:space="preserve">FG1, </w:t>
      </w:r>
      <w:r w:rsidR="000C26A7">
        <w:t>FG2</w:t>
      </w:r>
      <w:r w:rsidR="008D0F71">
        <w:t>, and FG3</w:t>
      </w:r>
      <w:r w:rsidR="000C26A7">
        <w:t xml:space="preserve"> </w:t>
      </w:r>
      <w:del w:id="767" w:author="Geography" w:date="2015-08-29T20:13:00Z">
        <w:r w:rsidR="000C26A7" w:rsidDel="00E0041C">
          <w:delText xml:space="preserve">was available </w:delText>
        </w:r>
      </w:del>
      <w:r w:rsidR="000C26A7">
        <w:t xml:space="preserve">for 8 of the storms, so </w:t>
      </w:r>
      <w:r>
        <w:t>SSY</w:t>
      </w:r>
      <w:r>
        <w:rPr>
          <w:vertAlign w:val="subscript"/>
        </w:rPr>
        <w:t>EV</w:t>
      </w:r>
      <w:r w:rsidR="000C26A7">
        <w:t xml:space="preserve"> from the LOWER subwatershed </w:t>
      </w:r>
      <w:ins w:id="768" w:author="Geography" w:date="2015-08-29T20:14:00Z">
        <w:r w:rsidR="00506BDD">
          <w:t>containing</w:t>
        </w:r>
      </w:ins>
      <w:del w:id="769" w:author="Geography" w:date="2015-08-29T20:14:00Z">
        <w:r w:rsidR="000C26A7" w:rsidDel="00E0041C">
          <w:delText>including</w:delText>
        </w:r>
      </w:del>
      <w:r w:rsidR="000C26A7">
        <w:t xml:space="preserve"> the quarry (</w:t>
      </w:r>
      <w:r>
        <w:t>SSY</w:t>
      </w:r>
      <w:r>
        <w:rPr>
          <w:vertAlign w:val="subscript"/>
        </w:rPr>
        <w:t>LOWER</w:t>
      </w:r>
      <w:r w:rsidR="000C26A7" w:rsidRPr="003A0684">
        <w:rPr>
          <w:vertAlign w:val="subscript"/>
        </w:rPr>
        <w:t>_QUARRY</w:t>
      </w:r>
      <w:r w:rsidR="000C26A7">
        <w:t xml:space="preserve">) and </w:t>
      </w:r>
      <w:ins w:id="770" w:author="Geography" w:date="2015-08-29T20:14:00Z">
        <w:r w:rsidR="00506BDD">
          <w:t xml:space="preserve">subwatershed containing </w:t>
        </w:r>
      </w:ins>
      <w:r w:rsidR="000C26A7">
        <w:t>the village</w:t>
      </w:r>
      <w:ins w:id="771" w:author="Geography" w:date="2015-08-29T20:14:00Z">
        <w:r w:rsidR="00506BDD">
          <w:t xml:space="preserve"> </w:t>
        </w:r>
      </w:ins>
      <w:del w:id="772" w:author="Geography" w:date="2015-08-29T20:14:00Z">
        <w:r w:rsidR="000C26A7" w:rsidDel="00506BDD">
          <w:delText xml:space="preserve"> areas </w:delText>
        </w:r>
      </w:del>
      <w:r w:rsidR="000C26A7">
        <w:t>below the quarry (</w:t>
      </w:r>
      <w:r>
        <w:t>SSY</w:t>
      </w:r>
      <w:r>
        <w:rPr>
          <w:vertAlign w:val="subscript"/>
        </w:rPr>
        <w:t>LOWER</w:t>
      </w:r>
      <w:r w:rsidR="000C26A7" w:rsidRPr="003A0684">
        <w:rPr>
          <w:vertAlign w:val="subscript"/>
        </w:rPr>
        <w:t>_VILLAGE</w:t>
      </w:r>
      <w:r w:rsidR="000C26A7">
        <w:t xml:space="preserve">) could be calculated </w:t>
      </w:r>
      <w:r w:rsidR="008D0F71">
        <w:t xml:space="preserve">separately </w:t>
      </w:r>
      <w:r w:rsidR="000C26A7">
        <w:t>(Table 4).</w:t>
      </w:r>
    </w:p>
    <w:p w:rsidR="003A0684" w:rsidRDefault="003A0684"/>
    <w:p w:rsidR="00D758D4" w:rsidRDefault="000C26A7">
      <w:r>
        <w:t>Insert Table 4 here</w:t>
      </w:r>
    </w:p>
    <w:p w:rsidR="00D758D4" w:rsidRDefault="000C26A7">
      <w:pPr>
        <w:ind w:firstLine="0"/>
      </w:pPr>
      <w:r>
        <w:t>Table 4. Sediment yield from</w:t>
      </w:r>
      <w:r w:rsidR="003A0684">
        <w:t xml:space="preserve"> UPPER, LOWER_QUARRY and LOWER_VILLAGE</w:t>
      </w:r>
      <w:r>
        <w:t xml:space="preserve"> subwatersheds in Faga'alu</w:t>
      </w:r>
      <w:r w:rsidR="003A0684">
        <w:t>.</w:t>
      </w:r>
    </w:p>
    <w:p w:rsidR="003A0684" w:rsidRDefault="003A0684">
      <w:pPr>
        <w:ind w:firstLine="0"/>
      </w:pPr>
    </w:p>
    <w:p w:rsidR="00D758D4" w:rsidRDefault="008D0F71">
      <w:r>
        <w:t>F</w:t>
      </w:r>
      <w:r w:rsidR="000C26A7">
        <w:t>or the 8 storms</w:t>
      </w:r>
      <w:r>
        <w:t xml:space="preserve"> in Table 4, SSY</w:t>
      </w:r>
      <w:r w:rsidRPr="008D0F71">
        <w:rPr>
          <w:vertAlign w:val="subscript"/>
        </w:rPr>
        <w:t>TOTAL</w:t>
      </w:r>
      <w:r>
        <w:t xml:space="preserve"> </w:t>
      </w:r>
      <w:r w:rsidR="000C26A7">
        <w:t xml:space="preserve">was 94 tons </w:t>
      </w:r>
      <w:r>
        <w:t>with</w:t>
      </w:r>
      <w:r w:rsidR="000C26A7">
        <w:t xml:space="preserve"> an aver</w:t>
      </w:r>
      <w:r w:rsidR="007D1701">
        <w:t xml:space="preserve">age of </w:t>
      </w:r>
      <w:r w:rsidR="000C26A7">
        <w:t>19% from the UPPER subwatershed, 51% from LOWER_QUARRY subwatershed, and 30% from the LOWER_VILLAGE subwatershed (Table 4). sSSY from the UPPER, LOWER_QUARRY, and LOWER_VILLAGE subwatersheds</w:t>
      </w:r>
      <w:r w:rsidR="007D1701">
        <w:t>,</w:t>
      </w:r>
      <w:r w:rsidR="000C26A7">
        <w:t xml:space="preserve"> and </w:t>
      </w:r>
      <w:r w:rsidR="007D1701">
        <w:t xml:space="preserve">the </w:t>
      </w:r>
      <w:r w:rsidR="000C26A7">
        <w:t>TOTAL watershed was 19, 178, 47, and 53 tons/</w:t>
      </w:r>
      <w:r w:rsidR="007960EB">
        <w:t>km</w:t>
      </w:r>
      <w:r w:rsidR="007960EB">
        <w:rPr>
          <w:vertAlign w:val="superscript"/>
        </w:rPr>
        <w:t>2</w:t>
      </w:r>
      <w:r w:rsidR="007960EB" w:rsidRPr="007960EB">
        <w:t>,</w:t>
      </w:r>
      <w:r w:rsidR="000C26A7">
        <w:t xml:space="preserve"> respectively. sSSY from LOWER_QUARRY and LOWER_VILLAGE</w:t>
      </w:r>
      <w:r>
        <w:t xml:space="preserve"> subwatersheds</w:t>
      </w:r>
      <w:r w:rsidR="000C26A7">
        <w:t xml:space="preserve"> was 9.</w:t>
      </w:r>
      <w:ins w:id="773" w:author="Geography" w:date="2015-08-29T20:15:00Z">
        <w:r w:rsidR="00506BDD">
          <w:t>2x</w:t>
        </w:r>
      </w:ins>
      <w:del w:id="774" w:author="Geography" w:date="2015-08-29T20:15:00Z">
        <w:r w:rsidR="000C26A7" w:rsidDel="00506BDD">
          <w:delText>17</w:delText>
        </w:r>
      </w:del>
      <w:r w:rsidR="000C26A7">
        <w:t xml:space="preserve"> and 2.4</w:t>
      </w:r>
      <w:r>
        <w:t xml:space="preserve">x </w:t>
      </w:r>
      <w:r w:rsidR="000C26A7">
        <w:t>higher, respectively, than sSSY from UPPER subwatershed, suggesting human disturbance has significantly increased SSY over natural levels, particularly at the quarry. sSSY from the TOTAL watershed was 2.7 times higher than the UPPER subwatershed, similar to the larger range of storms in Table 2, where sSSY was 3.6 times higher</w:t>
      </w:r>
      <w:r w:rsidR="007D1701">
        <w:t xml:space="preserve"> than </w:t>
      </w:r>
      <w:r w:rsidR="00B12CB8">
        <w:t>forested</w:t>
      </w:r>
      <w:r w:rsidR="007D1701">
        <w:t xml:space="preserve"> conditions</w:t>
      </w:r>
      <w:r w:rsidR="000C26A7">
        <w:t>.</w:t>
      </w:r>
    </w:p>
    <w:p w:rsidR="007D1701" w:rsidRDefault="007D1701"/>
    <w:p w:rsidR="00D758D4" w:rsidRDefault="000C26A7">
      <w:r>
        <w:t>Insert Table 5 here</w:t>
      </w:r>
    </w:p>
    <w:p w:rsidR="00D758D4" w:rsidRDefault="000C26A7">
      <w:pPr>
        <w:ind w:firstLine="0"/>
      </w:pPr>
      <w:r>
        <w:t xml:space="preserve">Table 5. Sediment yield from disturbed portions of </w:t>
      </w:r>
      <w:r w:rsidR="007D1701">
        <w:t xml:space="preserve">UPPER, LOWER_QUARRY and LOWER_VILLAGE </w:t>
      </w:r>
      <w:r>
        <w:t>subwatersheds in Faga'alu</w:t>
      </w:r>
      <w:r w:rsidR="007D1701">
        <w:t>.</w:t>
      </w:r>
    </w:p>
    <w:p w:rsidR="007D1701" w:rsidRDefault="007D1701">
      <w:pPr>
        <w:ind w:firstLine="0"/>
      </w:pPr>
    </w:p>
    <w:p w:rsidR="00D734AA" w:rsidRDefault="00506BDD" w:rsidP="00D92D7D">
      <w:ins w:id="775" w:author="Geography" w:date="2015-08-29T20:16:00Z">
        <w:r>
          <w:t>V</w:t>
        </w:r>
      </w:ins>
      <w:del w:id="776" w:author="Geography" w:date="2015-08-29T20:16:00Z">
        <w:r w:rsidR="00D734AA" w:rsidDel="00506BDD">
          <w:delText>A v</w:delText>
        </w:r>
      </w:del>
      <w:r w:rsidR="00D734AA">
        <w:t>ery small fraction</w:t>
      </w:r>
      <w:ins w:id="777" w:author="Geography" w:date="2015-08-29T20:16:00Z">
        <w:r>
          <w:t>s</w:t>
        </w:r>
      </w:ins>
      <w:r w:rsidR="00D734AA">
        <w:t xml:space="preserve"> of the subwatershed areas </w:t>
      </w:r>
      <w:ins w:id="778" w:author="Geography" w:date="2015-08-29T20:16:00Z">
        <w:r>
          <w:t>are</w:t>
        </w:r>
      </w:ins>
      <w:del w:id="779" w:author="Geography" w:date="2015-08-29T20:16:00Z">
        <w:r w:rsidR="00D734AA" w:rsidDel="00506BDD">
          <w:delText>are</w:delText>
        </w:r>
      </w:del>
      <w:r w:rsidR="00D734AA">
        <w:t xml:space="preserve"> disturbed, yet roughly 90% of SSY</w:t>
      </w:r>
      <w:r w:rsidR="00D734AA" w:rsidRPr="00D734AA">
        <w:rPr>
          <w:vertAlign w:val="subscript"/>
        </w:rPr>
        <w:t xml:space="preserve">LOWER_QUARRY </w:t>
      </w:r>
      <w:r w:rsidR="00D734AA">
        <w:t>(6.5% disturbed) and 64% of SSY</w:t>
      </w:r>
      <w:r w:rsidR="00D734AA" w:rsidRPr="00D734AA">
        <w:rPr>
          <w:vertAlign w:val="subscript"/>
        </w:rPr>
        <w:t xml:space="preserve">LOWER_VILLAGE </w:t>
      </w:r>
      <w:r w:rsidR="00D734AA">
        <w:t>(11.7% disturbed) subwatersheds was from disturbed areas. Similarly, despite only 5.2% of the TOTAL watershed being disturbed, 65-74% of SSY</w:t>
      </w:r>
      <w:r w:rsidR="00D734AA" w:rsidRPr="00D734AA">
        <w:rPr>
          <w:vertAlign w:val="subscript"/>
        </w:rPr>
        <w:t>TOTAL</w:t>
      </w:r>
      <w:r w:rsidR="00D734AA">
        <w:rPr>
          <w:vertAlign w:val="subscript"/>
        </w:rPr>
        <w:t xml:space="preserve"> </w:t>
      </w:r>
      <w:r w:rsidR="00D734AA">
        <w:t xml:space="preserve">(Tables 2 and 5) was from disturbed areas. </w:t>
      </w:r>
      <w:r w:rsidR="00403474">
        <w:t>Bare land in the LOWER_QUARRY subwatershed significantly increased sSSY</w:t>
      </w:r>
      <w:r w:rsidR="00403474" w:rsidRPr="00D734AA">
        <w:rPr>
          <w:vertAlign w:val="subscript"/>
        </w:rPr>
        <w:t xml:space="preserve">LOWER_QUARRY </w:t>
      </w:r>
      <w:r w:rsidR="00403474">
        <w:t>and sSSY</w:t>
      </w:r>
      <w:r w:rsidR="00403474" w:rsidRPr="00D734AA">
        <w:rPr>
          <w:vertAlign w:val="subscript"/>
        </w:rPr>
        <w:t>TOTAL</w:t>
      </w:r>
      <w:r w:rsidR="00403474">
        <w:t xml:space="preserve">, and contributed the majority of SSY from disturbed areas in Faga'alu watershed. </w:t>
      </w:r>
      <w:r w:rsidR="00D734AA">
        <w:t>sSSY from disturbed areas in the UPPER, LOWER_QUARRY, and LOWER_VILLAGE subwatersheds was 19.4, 2,461.2, and 255.2 tons/km</w:t>
      </w:r>
      <w:r w:rsidR="00D734AA">
        <w:rPr>
          <w:vertAlign w:val="superscript"/>
        </w:rPr>
        <w:t xml:space="preserve">2 </w:t>
      </w:r>
      <w:r w:rsidR="00D734AA">
        <w:t>, respectively, suggesting that disturbed areas increase sSSY over forested conditions by 126.6x and 13.1x in the LOWER_QUARRY and LOWER_VILLAGE subwatersheds, respectively.</w:t>
      </w:r>
      <w:r w:rsidR="00D734AA" w:rsidRPr="00D734AA">
        <w:t xml:space="preserve"> </w:t>
      </w:r>
      <w:r w:rsidR="00D734AA">
        <w:t>Human disturbance in the LOWER_VILLAGE subwatershed also increased SSY above natural levels but the magnitude of disturbance was much lower than the quarry.</w:t>
      </w:r>
    </w:p>
    <w:p w:rsidR="00D734AA" w:rsidRDefault="00D734AA"/>
    <w:p w:rsidR="00D758D4" w:rsidRDefault="000C26A7">
      <w:pPr>
        <w:pStyle w:val="Heading3"/>
      </w:pPr>
      <w:r>
        <w:t xml:space="preserve">Predicting </w:t>
      </w:r>
      <w:r w:rsidR="005D50D5">
        <w:t>SSY</w:t>
      </w:r>
      <w:r w:rsidR="005D50D5">
        <w:rPr>
          <w:vertAlign w:val="subscript"/>
        </w:rPr>
        <w:t>EV</w:t>
      </w:r>
      <w:r>
        <w:t xml:space="preserve"> from storm metrics</w:t>
      </w:r>
    </w:p>
    <w:p w:rsidR="000379C4" w:rsidRDefault="005D50D5" w:rsidP="000379C4">
      <w:r>
        <w:t>SSY</w:t>
      </w:r>
      <w:r>
        <w:rPr>
          <w:vertAlign w:val="subscript"/>
        </w:rPr>
        <w:t>EV</w:t>
      </w:r>
      <w:r w:rsidR="000C26A7">
        <w:t xml:space="preserve"> from the UPPER and TOTAL watersheds correlated with each of the four storm metrics tested (Figure 10). </w:t>
      </w:r>
      <w:moveFromRangeStart w:id="780" w:author="Trent Biggs" w:date="2015-08-31T13:02:00Z" w:name="move428789472"/>
      <w:moveFrom w:id="781" w:author="Trent Biggs" w:date="2015-08-31T13:02:00Z">
        <w:r w:rsidR="000C26A7" w:rsidDel="008D3141">
          <w:t xml:space="preserve">Significant scatter was observed </w:t>
        </w:r>
        <w:r w:rsidR="0077313A" w:rsidDel="008D3141">
          <w:t>in</w:t>
        </w:r>
        <w:r w:rsidR="000C26A7" w:rsidDel="008D3141">
          <w:t xml:space="preserve"> all models, which reflects the changing sediment availability at the quarry and village, and the natural variability in the watershed response for different storm events. </w:t>
        </w:r>
      </w:moveFrom>
      <w:moveFromRangeEnd w:id="780"/>
      <w:del w:id="782" w:author="Geography" w:date="2015-08-29T20:22:00Z">
        <w:r w:rsidR="000379C4" w:rsidDel="00B20346">
          <w:delText xml:space="preserve">In general, </w:delText>
        </w:r>
      </w:del>
      <w:ins w:id="783" w:author="Geography" w:date="2015-08-29T20:23:00Z">
        <w:r w:rsidR="00B20346">
          <w:t>P</w:t>
        </w:r>
      </w:ins>
      <w:del w:id="784" w:author="Geography" w:date="2015-08-29T20:23:00Z">
        <w:r w:rsidR="000379C4" w:rsidDel="00B20346">
          <w:delText>SSY</w:delText>
        </w:r>
        <w:r w:rsidR="000379C4" w:rsidRPr="00040779" w:rsidDel="00B20346">
          <w:rPr>
            <w:vertAlign w:val="subscript"/>
          </w:rPr>
          <w:delText>EV</w:delText>
        </w:r>
        <w:r w:rsidR="000379C4" w:rsidDel="00B20346">
          <w:delText xml:space="preserve"> and p</w:delText>
        </w:r>
      </w:del>
      <w:r w:rsidR="000379C4">
        <w:t>recipitation metrics (Psum and EI30) showed lower Pearson and Spearman correlation coefficients compared to the discharge metrics (Qsum and Qmax)(Table 6). SSY</w:t>
      </w:r>
      <w:r w:rsidR="000379C4">
        <w:rPr>
          <w:vertAlign w:val="subscript"/>
        </w:rPr>
        <w:t>EV</w:t>
      </w:r>
      <w:r w:rsidR="000379C4">
        <w:t xml:space="preserve"> is calculated from measured Q so it is expected that discharge metrics are more closely correlated, and this has also been observed in other studies </w:t>
      </w:r>
      <w:r w:rsidR="000379C4">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"ITEM-2", "itemData" : { "DOI" : "10.1016/j.geomorph.2010.07.016", "ISSN" : "0169555X", "author" : [ { "dropping-particle" : "", "family" : "Duvert", "given" : "Cl\u00e9ment", "non-dropping-particle" : "", "parse-names" : false, "suffix" : "" }, { "dropping-particle" : "", "family" : "Gratiot", "given" : "Nicolas", "non-dropping-particle" : "", "parse-names" : false, "suffix" : "" }, { "dropping-particle" : "", "family" : "Evrard", "given" : "Olivier", "non-dropping-particle" : "", "parse-names" : false, "suffix" : "" }, { "dropping-particle" : "", "family" : "Navratil", "given" : "Oldrich", "non-dropping-particle" : "", "parse-names" : false, "suffix" : "" }, { "dropping-particle" : "", "family" : "N\u00e9mery", "given" : "Julien", "non-dropping-particle" : "", "parse-names" : false, "suffix" : "" }, { "dropping-particle" : "", "family" : "Prat", "given" : "Christian", "non-dropping-particle" : "", "parse-names" : false, "suffix" : "" }, { "dropping-particle" : "", "family" : "Esteves", "given" : "Michel", "non-dropping-particle" : "", "parse-names" : false, "suffix" : "" } ], "container-title" : "Geomorphology", "id" : "ITEM-2", "issue" : "3-4", "issued" : { "date-parts" : [ [ "2010", "11" ] ] }, "page" : "243-256", "publisher" : "Elsevier B.V.", "title" : "Drivers of erosion and suspended sediment transport in three headwater catchments of the Mexican Central Highlands", "type" : "article-journal", "volume" : "123" }, "uris" : [ "http://www.mendeley.com/documents/?uuid=5acd2942-0495-4f32-b23d-b42a93aa4fca" ] } ], "mendeley" : { "formattedCitation" : "(Duvert et al., 2010; Rankl, 2004)", "plainTextFormattedCitation" : "(Duvert et al., 2010; Rankl, 2004)", "previouslyFormattedCitation" : "(Duvert et al., 2010; Rankl, 2004)" }, "properties" : { "noteIndex" : 0 }, "schema" : "https://github.com/citation-style-language/schema/raw/master/csl-citation.json" }</w:instrText>
      </w:r>
      <w:r w:rsidR="000379C4">
        <w:fldChar w:fldCharType="separate"/>
      </w:r>
      <w:r w:rsidR="000379C4" w:rsidRPr="00063DEE">
        <w:rPr>
          <w:noProof/>
        </w:rPr>
        <w:t>(Duvert et al., 2010; Rankl, 2004)</w:t>
      </w:r>
      <w:r w:rsidR="000379C4">
        <w:fldChar w:fldCharType="end"/>
      </w:r>
      <w:r w:rsidR="000379C4">
        <w:t xml:space="preserve">. Pearson and Spearman correlation coefficients were fairly similar, meaning the relationships were mostly linear in log-log space. </w:t>
      </w:r>
      <w:moveToRangeStart w:id="785" w:author="Trent Biggs" w:date="2015-08-31T13:02:00Z" w:name="move428789472"/>
      <w:moveTo w:id="786" w:author="Trent Biggs" w:date="2015-08-31T13:02:00Z">
        <w:r w:rsidR="008D3141">
          <w:t>Significant scatter was observed in all models, which reflects the changing sediment availability at the quarry and village, and the natural variability in the watershed response for different storm events.</w:t>
        </w:r>
      </w:moveTo>
      <w:moveToRangeEnd w:id="785"/>
    </w:p>
    <w:p w:rsidR="000379C4" w:rsidRDefault="000379C4" w:rsidP="000379C4">
      <w:r>
        <w:t>Qmax was the best predictor of SSY</w:t>
      </w:r>
      <w:r>
        <w:rPr>
          <w:vertAlign w:val="subscript"/>
        </w:rPr>
        <w:t>EV</w:t>
      </w:r>
      <w:r>
        <w:t xml:space="preserve"> for both the UPPER and TOTAL watersheds</w:t>
      </w:r>
      <w:del w:id="787" w:author="Geography" w:date="2015-08-29T20:24:00Z">
        <w:r w:rsidDel="00B20346">
          <w:delText xml:space="preserve"> in Faga'alu</w:delText>
        </w:r>
      </w:del>
      <w:r>
        <w:t>. The Qmax model for both UPPER and TOTAL watersheds showed the highest coefficient of determination (r</w:t>
      </w:r>
      <w:r>
        <w:rPr>
          <w:vertAlign w:val="superscript"/>
        </w:rPr>
        <w:t>2</w:t>
      </w:r>
      <w:r>
        <w:t>), lowest RMSE, and highest Pearson and Spearman correlation coefficients. Qsum showed an equally high r</w:t>
      </w:r>
      <w:r>
        <w:rPr>
          <w:vertAlign w:val="superscript"/>
        </w:rPr>
        <w:t>2</w:t>
      </w:r>
      <w:r>
        <w:t>, but only for the UPPER subwatershed, and RMSE was higher in both subwatersheds for Qsum than for Qmax.</w:t>
      </w:r>
      <w:ins w:id="788" w:author="Geography" w:date="2015-08-29T20:24:00Z">
        <w:r w:rsidR="00B20346">
          <w:t xml:space="preserve">  D</w:t>
        </w:r>
      </w:ins>
      <w:del w:id="789" w:author="Geography" w:date="2015-08-29T20:24:00Z">
        <w:r w:rsidDel="00B20346">
          <w:delText xml:space="preserve"> Comparing the results for the different watersheds, d</w:delText>
        </w:r>
      </w:del>
      <w:r>
        <w:t xml:space="preserve">ischarge metrics showed much higher correlation coefficients than the precipitation metrics in the UPPER subwatershed, but were more similar in the LOWER watershed. This suggests that sediment production </w:t>
      </w:r>
      <w:del w:id="790" w:author="Trent Biggs" w:date="2015-08-31T13:03:00Z">
        <w:r w:rsidDel="008D3141">
          <w:delText>processes are</w:delText>
        </w:r>
      </w:del>
      <w:ins w:id="791" w:author="Trent Biggs" w:date="2015-08-31T13:03:00Z">
        <w:r w:rsidR="008D3141">
          <w:t>is</w:t>
        </w:r>
      </w:ins>
      <w:r>
        <w:t xml:space="preserve"> more related to discharge processes in the UPPER subwatershed, and more related to precipitation processes in the LOWER subwatershed</w:t>
      </w:r>
      <w:del w:id="792" w:author="Trent Biggs" w:date="2015-08-31T13:03:00Z">
        <w:r w:rsidDel="008D3141">
          <w:delText>,</w:delText>
        </w:r>
      </w:del>
      <w:r>
        <w:t xml:space="preserve"> </w:t>
      </w:r>
      <w:ins w:id="793" w:author="Geography" w:date="2015-08-29T20:25:00Z">
        <w:r w:rsidR="00C47064">
          <w:t xml:space="preserve">though precipitation was measured at the quarry, which may not reflect precipitation </w:t>
        </w:r>
      </w:ins>
      <w:ins w:id="794" w:author="Trent Biggs" w:date="2015-08-31T13:03:00Z">
        <w:r w:rsidR="008D3141">
          <w:t xml:space="preserve">characteristics </w:t>
        </w:r>
      </w:ins>
      <w:ins w:id="795" w:author="Geography" w:date="2015-08-29T20:25:00Z">
        <w:r w:rsidR="00C47064">
          <w:t>accurately in the UPPER watershed</w:t>
        </w:r>
      </w:ins>
      <w:del w:id="796" w:author="Geography" w:date="2015-08-29T20:25:00Z">
        <w:r w:rsidDel="00C47064">
          <w:delText>influencing the correlation coefficients for the TOTAL watershed</w:delText>
        </w:r>
      </w:del>
      <w:r>
        <w:t xml:space="preserve">. SSY from the LOWER subwatershed is hypothesized to be mostly generated by </w:t>
      </w:r>
      <w:ins w:id="797" w:author="Geography" w:date="2015-08-29T20:26:00Z">
        <w:r w:rsidR="00C47064">
          <w:t xml:space="preserve">hillslope </w:t>
        </w:r>
      </w:ins>
      <w:del w:id="798" w:author="Geography" w:date="2015-08-29T20:26:00Z">
        <w:r w:rsidDel="00C47064">
          <w:delText xml:space="preserve">surface </w:delText>
        </w:r>
      </w:del>
      <w:r>
        <w:t xml:space="preserve">erosion </w:t>
      </w:r>
      <w:ins w:id="799" w:author="Geography" w:date="2015-08-29T20:26:00Z">
        <w:r w:rsidR="00C47064">
          <w:t xml:space="preserve">by sheetwash and rill formation </w:t>
        </w:r>
      </w:ins>
      <w:r>
        <w:t>at the quarry</w:t>
      </w:r>
      <w:ins w:id="800" w:author="Geography" w:date="2015-08-29T20:26:00Z">
        <w:r w:rsidR="00C47064">
          <w:t xml:space="preserve"> and on</w:t>
        </w:r>
      </w:ins>
      <w:del w:id="801" w:author="Geography" w:date="2015-08-29T20:26:00Z">
        <w:r w:rsidDel="00C47064">
          <w:delText>,</w:delText>
        </w:r>
      </w:del>
      <w:ins w:id="802" w:author="Geography" w:date="2015-08-29T20:26:00Z">
        <w:r w:rsidR="00C47064">
          <w:t xml:space="preserve"> </w:t>
        </w:r>
      </w:ins>
      <w:del w:id="803" w:author="Geography" w:date="2015-08-29T20:26:00Z">
        <w:r w:rsidDel="00C47064">
          <w:delText xml:space="preserve"> </w:delText>
        </w:r>
      </w:del>
      <w:r>
        <w:t>dirt roads, and agricultural plots, whereas SSY from the UPPER subwatershed is hypothesized to be mainly from channel processes and mass wasting. Mass wasting can contribute large pulses of sediment which can be deposited near or in the streams and entrained at high discharges during later</w:t>
      </w:r>
      <w:r w:rsidR="0077313A">
        <w:t xml:space="preserve"> storm</w:t>
      </w:r>
      <w:r>
        <w:t xml:space="preserve"> events. Given the high correlation coefficients </w:t>
      </w:r>
      <w:ins w:id="804" w:author="Geography" w:date="2015-08-29T20:27:00Z">
        <w:r w:rsidR="00C47064">
          <w:t xml:space="preserve">between SSYEV and </w:t>
        </w:r>
      </w:ins>
      <w:del w:id="805" w:author="Geography" w:date="2015-08-29T20:27:00Z">
        <w:r w:rsidDel="00C47064">
          <w:delText xml:space="preserve">for </w:delText>
        </w:r>
      </w:del>
      <w:r>
        <w:t>Qmax in both subwatersheds, Qmax may be a promising predictor that integrates both precipitation and discharge processes.</w:t>
      </w:r>
    </w:p>
    <w:p w:rsidR="000379C4" w:rsidRDefault="000379C4" w:rsidP="000379C4"/>
    <w:p w:rsidR="00D758D4" w:rsidRDefault="000C26A7">
      <w:r>
        <w:rPr>
          <w:noProof/>
        </w:rPr>
        <w:drawing>
          <wp:inline distT="0" distB="0" distL="0" distR="0" wp14:anchorId="58CF6B8D" wp14:editId="285DD4F8">
            <wp:extent cx="548640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 pre-mitigation.png"/>
                    <pic:cNvPicPr/>
                  </pic:nvPicPr>
                  <pic:blipFill>
                    <a:blip r:embed="rId17"/>
                    <a:stretch>
                      <a:fillRect/>
                    </a:stretch>
                  </pic:blipFill>
                  <pic:spPr>
                    <a:xfrm>
                      <a:off x="0" y="0"/>
                      <a:ext cx="5486400" cy="4114800"/>
                    </a:xfrm>
                    <a:prstGeom prst="rect">
                      <a:avLst/>
                    </a:prstGeom>
                  </pic:spPr>
                </pic:pic>
              </a:graphicData>
            </a:graphic>
          </wp:inline>
        </w:drawing>
      </w:r>
    </w:p>
    <w:p w:rsidR="00040779" w:rsidRDefault="000C26A7" w:rsidP="00203DA9">
      <w:pPr>
        <w:ind w:firstLine="0"/>
      </w:pPr>
      <w:r>
        <w:t>Figure 10. SSY</w:t>
      </w:r>
      <w:r w:rsidR="00040779" w:rsidRPr="00040779">
        <w:rPr>
          <w:vertAlign w:val="subscript"/>
        </w:rPr>
        <w:t>EV</w:t>
      </w:r>
      <w:r w:rsidR="00040779">
        <w:t xml:space="preserve"> regression models for predictive </w:t>
      </w:r>
      <w:del w:id="806" w:author="Trent Biggs" w:date="2015-08-31T13:05:00Z">
        <w:r w:rsidR="00040779" w:rsidDel="008D3141">
          <w:delText>“</w:delText>
        </w:r>
      </w:del>
      <w:r w:rsidR="00040779">
        <w:t>storm metrics</w:t>
      </w:r>
      <w:del w:id="807" w:author="Trent Biggs" w:date="2015-08-31T13:05:00Z">
        <w:r w:rsidR="00040779" w:rsidDel="008D3141">
          <w:delText>”</w:delText>
        </w:r>
      </w:del>
      <w:r>
        <w:t>. Each point represents a different storm event. **=slopes and intercepts were statistically different, *=intercepts were statistically different.</w:t>
      </w:r>
    </w:p>
    <w:p w:rsidR="00063DEE" w:rsidRDefault="00063DEE"/>
    <w:p w:rsidR="00D758D4" w:rsidRDefault="000C26A7">
      <w:r>
        <w:t>Insert Table 6 here</w:t>
      </w:r>
    </w:p>
    <w:p w:rsidR="00D758D4" w:rsidRDefault="000C26A7">
      <w:pPr>
        <w:ind w:firstLine="0"/>
      </w:pPr>
      <w:r>
        <w:t xml:space="preserve">Table 6. Goodness-of-fit statistics for </w:t>
      </w:r>
      <w:r w:rsidR="005D50D5">
        <w:t>SSY</w:t>
      </w:r>
      <w:r w:rsidR="005D50D5">
        <w:rPr>
          <w:vertAlign w:val="subscript"/>
        </w:rPr>
        <w:t>EV</w:t>
      </w:r>
      <w:r>
        <w:t>-storm metric relationships.</w:t>
      </w:r>
    </w:p>
    <w:p w:rsidR="00063DEE" w:rsidRDefault="00063DEE">
      <w:pPr>
        <w:ind w:firstLine="0"/>
      </w:pPr>
    </w:p>
    <w:p w:rsidR="00063DEE" w:rsidRDefault="00063DEE" w:rsidP="00063DEE">
      <w:r>
        <w:t>In all models, SSY</w:t>
      </w:r>
      <w:r>
        <w:rPr>
          <w:vertAlign w:val="subscript"/>
        </w:rPr>
        <w:t>EV</w:t>
      </w:r>
      <w:r>
        <w:t xml:space="preserve"> from the TOTAL watershed was higher than </w:t>
      </w:r>
      <w:ins w:id="808" w:author="Geography" w:date="2015-08-29T20:28:00Z">
        <w:r w:rsidR="00373017">
          <w:t xml:space="preserve">from </w:t>
        </w:r>
      </w:ins>
      <w:r>
        <w:t>the UPPER subwatershed for the full range of measured storms with the exception of a few events that are considered outliers. These events could be attributed to measurement error</w:t>
      </w:r>
      <w:ins w:id="809" w:author="Geography" w:date="2015-08-29T20:28:00Z">
        <w:r w:rsidR="00373017">
          <w:t xml:space="preserve"> or</w:t>
        </w:r>
      </w:ins>
      <w:del w:id="810" w:author="Geography" w:date="2015-08-29T20:28:00Z">
        <w:r w:rsidDel="00373017">
          <w:delText xml:space="preserve"> but are likely related</w:delText>
        </w:r>
      </w:del>
      <w:r>
        <w:t xml:space="preserve"> to landslid</w:t>
      </w:r>
      <w:ins w:id="811" w:author="Geography" w:date="2015-08-29T20:29:00Z">
        <w:r w:rsidR="00373017">
          <w:t>es</w:t>
        </w:r>
      </w:ins>
      <w:del w:id="812" w:author="Geography" w:date="2015-08-29T20:29:00Z">
        <w:r w:rsidDel="00373017">
          <w:delText>ing events</w:delText>
        </w:r>
      </w:del>
      <w:r>
        <w:t xml:space="preserve"> in the UPPER subwatershed and the increased sediment supply for that specific event. Storm sequence and antecedent conditions may also play a role. While the climate on Tutuila is tropical, without strong seasonality, periods of low rainfall can persist for several weeks, </w:t>
      </w:r>
      <w:ins w:id="813" w:author="Geography" w:date="2015-08-29T20:29:00Z">
        <w:r w:rsidR="00373017">
          <w:t xml:space="preserve">perhaps </w:t>
        </w:r>
      </w:ins>
      <w:r>
        <w:t>altering the water and sediment dynamics in the subsequent storm events.</w:t>
      </w:r>
    </w:p>
    <w:p w:rsidR="00D758D4" w:rsidRDefault="000C26A7">
      <w:r>
        <w:t>ANCOVA was used to compare regression coefficients</w:t>
      </w:r>
      <w:r w:rsidR="000379C4">
        <w:t xml:space="preserve"> (</w:t>
      </w:r>
      <w:r w:rsidR="000379C4">
        <w:rPr>
          <w:rFonts w:ascii="Cambria Math" w:hAnsi="Cambria Math"/>
        </w:rPr>
        <w:t>β</w:t>
      </w:r>
      <w:r w:rsidR="000379C4">
        <w:t xml:space="preserve">=slope and </w:t>
      </w:r>
      <w:r w:rsidR="000379C4">
        <w:rPr>
          <w:rFonts w:cs="Times"/>
        </w:rPr>
        <w:t>α</w:t>
      </w:r>
      <w:r w:rsidR="000379C4">
        <w:t>=intercept)</w:t>
      </w:r>
      <w:r>
        <w:t xml:space="preserve"> of the UPPER and TOTAL SSY models, to determine if the </w:t>
      </w:r>
      <w:r w:rsidR="0077313A">
        <w:t>relative</w:t>
      </w:r>
      <w:r>
        <w:t xml:space="preserve"> sediment contribution from </w:t>
      </w:r>
      <w:r w:rsidR="0077313A">
        <w:t xml:space="preserve">undisturbed and </w:t>
      </w:r>
      <w:r>
        <w:t xml:space="preserve">human-disturbed areas changed with storm size. </w:t>
      </w:r>
      <w:r w:rsidR="000379C4">
        <w:t>All model intercepts were significantly different (p&lt;0.05), but only the Psum-SSY</w:t>
      </w:r>
      <w:r w:rsidR="000379C4">
        <w:rPr>
          <w:vertAlign w:val="subscript"/>
        </w:rPr>
        <w:t>EV</w:t>
      </w:r>
      <w:r w:rsidR="000379C4">
        <w:t xml:space="preserve"> model showed </w:t>
      </w:r>
      <w:r>
        <w:t xml:space="preserve">significantly different (p&lt;0.05) </w:t>
      </w:r>
      <w:r w:rsidR="000379C4">
        <w:t>slopes</w:t>
      </w:r>
      <w:r>
        <w:t xml:space="preserve">. It was hypothesized that for large storms, </w:t>
      </w:r>
      <w:r w:rsidR="005D50D5">
        <w:t>SSY</w:t>
      </w:r>
      <w:r w:rsidR="005D50D5">
        <w:rPr>
          <w:vertAlign w:val="subscript"/>
        </w:rPr>
        <w:t>EV</w:t>
      </w:r>
      <w:r>
        <w:t xml:space="preserve"> from the UPPER watershed may become relatively more important for </w:t>
      </w:r>
      <w:del w:id="814" w:author="Geography" w:date="2015-08-29T20:30:00Z">
        <w:r w:rsidDel="00373017">
          <w:delText xml:space="preserve">total </w:delText>
        </w:r>
      </w:del>
      <w:r>
        <w:t>SSY</w:t>
      </w:r>
      <w:ins w:id="815" w:author="Geography" w:date="2015-08-29T20:30:00Z">
        <w:r w:rsidR="00373017">
          <w:t xml:space="preserve"> at the outlet</w:t>
        </w:r>
      </w:ins>
      <w:del w:id="816" w:author="Geography" w:date="2015-08-29T20:30:00Z">
        <w:r w:rsidDel="00373017">
          <w:delText xml:space="preserve"> to Faga'alu Bay</w:delText>
        </w:r>
      </w:del>
      <w:r>
        <w:t>, however, the models show conflicting results. The Psum-</w:t>
      </w:r>
      <w:r w:rsidR="005D50D5">
        <w:t>SSY</w:t>
      </w:r>
      <w:r w:rsidR="005D50D5">
        <w:rPr>
          <w:vertAlign w:val="subscript"/>
        </w:rPr>
        <w:t>EV</w:t>
      </w:r>
      <w:r>
        <w:t xml:space="preserve"> models indicate that for larger storm events SSY from the UPPER and TOTAL watersheds are more similar, as the regression lines converge at higher Psum values. Conversely, the Qsum- and Qmax-</w:t>
      </w:r>
      <w:r w:rsidR="005D50D5">
        <w:t>SSY</w:t>
      </w:r>
      <w:r w:rsidR="005D50D5">
        <w:rPr>
          <w:vertAlign w:val="subscript"/>
        </w:rPr>
        <w:t>EV</w:t>
      </w:r>
      <w:r>
        <w:t xml:space="preserve"> models show no change in relative contributions of SSY over the range of storm sizes (Figure 10). In that case, the discharge models (Qsum and Qmax) support the conclusion that human disturbance </w:t>
      </w:r>
      <w:ins w:id="817" w:author="Geography" w:date="2015-08-29T20:31:00Z">
        <w:r w:rsidR="00373017">
          <w:t xml:space="preserve">as a fraction of total SSY </w:t>
        </w:r>
      </w:ins>
      <w:r>
        <w:t xml:space="preserve">does not diminish with storm size, while the Psum model supports the conclusion that human-disturbance </w:t>
      </w:r>
      <w:ins w:id="818" w:author="Geography" w:date="2015-08-29T20:31:00Z">
        <w:r w:rsidR="00373017">
          <w:t xml:space="preserve">as a fraction of total SSY </w:t>
        </w:r>
      </w:ins>
      <w:r>
        <w:t xml:space="preserve">does </w:t>
      </w:r>
      <w:r w:rsidR="007960EB">
        <w:t>diminish</w:t>
      </w:r>
      <w:r>
        <w:t xml:space="preserve"> with storm size.</w:t>
      </w:r>
    </w:p>
    <w:p w:rsidR="00D758D4" w:rsidRDefault="000C26A7">
      <w:pPr>
        <w:pStyle w:val="Heading3"/>
      </w:pPr>
      <w:r>
        <w:t>Annual estimates of SSY and sSSY</w:t>
      </w:r>
    </w:p>
    <w:p w:rsidR="002F6D6A" w:rsidRDefault="002F6D6A" w:rsidP="002F6D6A"/>
    <w:p w:rsidR="002F6D6A" w:rsidRDefault="002F6D6A" w:rsidP="002F6D6A"/>
    <w:p w:rsidR="002F6D6A" w:rsidRDefault="002F6D6A" w:rsidP="002F6D6A">
      <w:r>
        <w:t>Insert Table 7 here</w:t>
      </w:r>
    </w:p>
    <w:p w:rsidR="002F6D6A" w:rsidRDefault="002F6D6A" w:rsidP="002F6D6A">
      <w:pPr>
        <w:ind w:firstLine="0"/>
      </w:pPr>
      <w:r>
        <w:t>Table 7. Annual SSY estimates</w:t>
      </w:r>
    </w:p>
    <w:p w:rsidR="002F6D6A" w:rsidRPr="002F6D6A" w:rsidRDefault="002F6D6A" w:rsidP="002F6D6A"/>
    <w:p w:rsidR="00D758D4" w:rsidRDefault="000C26A7">
      <w:pPr>
        <w:pStyle w:val="Heading4"/>
      </w:pPr>
      <w:r>
        <w:t>Annual estimates of SSY and sSSY</w:t>
      </w:r>
      <w:del w:id="819" w:author="Geography" w:date="2015-08-29T20:32:00Z">
        <w:r w:rsidDel="00373017">
          <w:delText xml:space="preserve"> using the Qmax-SSY relationship</w:delText>
        </w:r>
      </w:del>
    </w:p>
    <w:p w:rsidR="00D758D4" w:rsidRDefault="000C26A7">
      <w:r>
        <w:t xml:space="preserve">The Qmax-SSY relationships </w:t>
      </w:r>
      <w:del w:id="820" w:author="Geography" w:date="2015-08-29T20:31:00Z">
        <w:r w:rsidDel="00373017">
          <w:delText xml:space="preserve">developed above </w:delText>
        </w:r>
      </w:del>
      <w:r>
        <w:t>were used to predict SSY from Qmax of 60 storms identified at FG3 in 2014</w:t>
      </w:r>
      <w:r w:rsidR="002F6D6A">
        <w:t>, the only year with a continuous Q record</w:t>
      </w:r>
      <w:r>
        <w:t xml:space="preserve"> (Table 7). Predicted annual SSY in 2014 from the UPPER and TOTAL watersheds was 29 and 392 tons/year</w:t>
      </w:r>
      <w:ins w:id="821" w:author="Geography" w:date="2015-08-29T20:32:00Z">
        <w:r w:rsidR="00373017">
          <w:t xml:space="preserve"> (</w:t>
        </w:r>
      </w:ins>
      <w:del w:id="822" w:author="Geography" w:date="2015-08-29T20:32:00Z">
        <w:r w:rsidDel="00373017">
          <w:delText>, respectively. Pre</w:delText>
        </w:r>
      </w:del>
      <w:del w:id="823" w:author="Geography" w:date="2015-08-29T20:31:00Z">
        <w:r w:rsidDel="00373017">
          <w:delText xml:space="preserve">dicted annual </w:delText>
        </w:r>
      </w:del>
      <w:del w:id="824" w:author="Geography" w:date="2015-08-29T20:32:00Z">
        <w:r w:rsidDel="00373017">
          <w:delText xml:space="preserve">sSSY in 2014 from the UPPER and TOTAL watersheds, was </w:delText>
        </w:r>
      </w:del>
      <w:r>
        <w:t>33 and 220 tons/</w:t>
      </w:r>
      <w:r w:rsidR="005D50D5">
        <w:t>km</w:t>
      </w:r>
      <w:r w:rsidR="005D50D5">
        <w:rPr>
          <w:vertAlign w:val="superscript"/>
        </w:rPr>
        <w:t xml:space="preserve">2 </w:t>
      </w:r>
      <w:r>
        <w:t>/year</w:t>
      </w:r>
      <w:ins w:id="825" w:author="Geography" w:date="2015-08-29T20:32:00Z">
        <w:r w:rsidR="00373017">
          <w:t>)</w:t>
        </w:r>
      </w:ins>
      <w:del w:id="826" w:author="Geography" w:date="2015-08-29T20:32:00Z">
        <w:r w:rsidDel="00373017">
          <w:delText>, respectively</w:delText>
        </w:r>
      </w:del>
      <w:r>
        <w:t>.</w:t>
      </w:r>
    </w:p>
    <w:p w:rsidR="00D758D4" w:rsidDel="008B55A5" w:rsidRDefault="000C26A7">
      <w:pPr>
        <w:pStyle w:val="Heading4"/>
        <w:rPr>
          <w:del w:id="827" w:author="Trent Biggs" w:date="2015-08-31T13:16:00Z"/>
        </w:rPr>
      </w:pPr>
      <w:del w:id="828" w:author="Trent Biggs" w:date="2015-08-31T13:16:00Z">
        <w:r w:rsidDel="008B55A5">
          <w:delText>Annual estimates of SSY and sSSY from all measured storms</w:delText>
        </w:r>
      </w:del>
    </w:p>
    <w:p w:rsidR="00D758D4" w:rsidRDefault="009A056D" w:rsidP="002F6D6A">
      <w:commentRangeStart w:id="829"/>
      <w:ins w:id="830" w:author="Trent Biggs" w:date="2015-08-31T13:21:00Z">
        <w:r>
          <w:t>Annual SSY was also calculated using Equation 5 for three sets of storm events:  a) all events, including those where SSY data were only available for a single site;</w:t>
        </w:r>
        <w:commentRangeEnd w:id="829"/>
        <w:r>
          <w:rPr>
            <w:rStyle w:val="CommentReference"/>
          </w:rPr>
          <w:commentReference w:id="829"/>
        </w:r>
        <w:r>
          <w:t xml:space="preserve"> b) only events where data was available for both UPPER (FG1) and LOWER (FG3) and c) only events where data was available for UPPER (FG1), LOWER_QUARRY (FG2) and LOWER_VILLAGE (FG3).  Including all storms (method a) will provide the best estimate at a given location, while b) and c) allow more direct comparison of different subwatersheds.  </w:t>
        </w:r>
      </w:ins>
      <w:r w:rsidR="002F6D6A">
        <w:t xml:space="preserve">Continuous records of </w:t>
      </w:r>
      <w:commentRangeStart w:id="831"/>
      <w:r w:rsidR="002F6D6A">
        <w:t xml:space="preserve">precipitation </w:t>
      </w:r>
      <w:commentRangeEnd w:id="831"/>
      <w:r w:rsidR="00F247E2">
        <w:rPr>
          <w:rStyle w:val="CommentReference"/>
        </w:rPr>
        <w:commentReference w:id="831"/>
      </w:r>
      <w:r w:rsidR="002F6D6A">
        <w:t>in 2014 showed storm precipitation (</w:t>
      </w:r>
      <w:ins w:id="832" w:author="Trent Biggs" w:date="2015-08-31T13:16:00Z">
        <w:r w:rsidR="008B55A5">
          <w:t>P</w:t>
        </w:r>
        <w:r w:rsidR="008B55A5">
          <w:rPr>
            <w:vertAlign w:val="subscript"/>
          </w:rPr>
          <w:t>sann</w:t>
        </w:r>
      </w:ins>
      <w:del w:id="833" w:author="Trent Biggs" w:date="2015-08-31T13:16:00Z">
        <w:r w:rsidR="002F6D6A" w:rsidDel="008B55A5">
          <w:delText xml:space="preserve">precipitation </w:delText>
        </w:r>
        <w:r w:rsidR="00054126" w:rsidDel="008B55A5">
          <w:delText>during storms that met the</w:delText>
        </w:r>
        <w:r w:rsidR="002F6D6A" w:rsidDel="008B55A5">
          <w:delText xml:space="preserve"> threshold</w:delText>
        </w:r>
        <w:r w:rsidR="00054126" w:rsidDel="008B55A5">
          <w:delText xml:space="preserve"> criteria</w:delText>
        </w:r>
      </w:del>
      <w:r w:rsidR="0077313A">
        <w:t>) was 2,279 mm</w:t>
      </w:r>
      <w:r w:rsidR="002F6D6A">
        <w:t xml:space="preserve">, representing </w:t>
      </w:r>
      <w:commentRangeStart w:id="834"/>
      <w:r w:rsidR="002F6D6A">
        <w:t>57%</w:t>
      </w:r>
      <w:commentRangeEnd w:id="834"/>
      <w:r w:rsidR="008150AC">
        <w:rPr>
          <w:rStyle w:val="CommentReference"/>
        </w:rPr>
        <w:commentReference w:id="834"/>
      </w:r>
      <w:r w:rsidR="002F6D6A">
        <w:t xml:space="preserve"> of annual total precipitation (</w:t>
      </w:r>
      <w:del w:id="835" w:author="Trent Biggs" w:date="2015-08-31T13:21:00Z">
        <w:r w:rsidR="002F6D6A" w:rsidDel="009A056D">
          <w:delText>=</w:delText>
        </w:r>
      </w:del>
      <w:r w:rsidR="002F6D6A">
        <w:t xml:space="preserve">3,765 mm). </w:t>
      </w:r>
      <w:r w:rsidR="000C26A7">
        <w:t xml:space="preserve">All storms with measured SSY at FG1 from 2012-2014 included 2,780 mm of precipitation, or 122% of expected annual storm precipitation. Annual storm precipitation is roughly 20% less than precipitation measured during </w:t>
      </w:r>
      <w:del w:id="836" w:author="Trent Biggs" w:date="2015-08-31T13:19:00Z">
        <w:r w:rsidR="000C26A7" w:rsidDel="009A056D">
          <w:delText xml:space="preserve">those </w:delText>
        </w:r>
      </w:del>
      <w:r w:rsidR="000C26A7">
        <w:t>storms</w:t>
      </w:r>
      <w:ins w:id="837" w:author="Trent Biggs" w:date="2015-08-31T13:19:00Z">
        <w:r>
          <w:t xml:space="preserve"> with SSY data</w:t>
        </w:r>
      </w:ins>
      <w:r w:rsidR="000C26A7">
        <w:t xml:space="preserve">, so estimated annual SSY </w:t>
      </w:r>
      <w:del w:id="838" w:author="Trent Biggs" w:date="2015-08-31T13:19:00Z">
        <w:r w:rsidR="000C26A7" w:rsidDel="009A056D">
          <w:delText xml:space="preserve">and sSSY </w:delText>
        </w:r>
      </w:del>
      <w:r w:rsidR="000C26A7">
        <w:t>from the UPPER subwatershed w</w:t>
      </w:r>
      <w:ins w:id="839" w:author="Trent Biggs" w:date="2015-08-31T13:20:00Z">
        <w:r>
          <w:t>as</w:t>
        </w:r>
      </w:ins>
      <w:del w:id="840" w:author="Trent Biggs" w:date="2015-08-31T13:20:00Z">
        <w:r w:rsidR="000C26A7" w:rsidDel="009A056D">
          <w:delText>ere</w:delText>
        </w:r>
      </w:del>
      <w:r w:rsidR="000C26A7">
        <w:t xml:space="preserve"> </w:t>
      </w:r>
      <w:commentRangeStart w:id="841"/>
      <w:r w:rsidR="000C26A7">
        <w:t>43 tons</w:t>
      </w:r>
      <w:commentRangeEnd w:id="841"/>
      <w:r w:rsidR="00F95578">
        <w:rPr>
          <w:rStyle w:val="CommentReference"/>
        </w:rPr>
        <w:commentReference w:id="841"/>
      </w:r>
      <w:ins w:id="842" w:author="Trent Biggs" w:date="2015-08-31T13:20:00Z">
        <w:r>
          <w:t>/yr</w:t>
        </w:r>
      </w:ins>
      <w:r w:rsidR="000C26A7">
        <w:t xml:space="preserve"> </w:t>
      </w:r>
      <w:ins w:id="843" w:author="Trent Biggs" w:date="2015-08-31T13:19:00Z">
        <w:r>
          <w:t>(</w:t>
        </w:r>
      </w:ins>
      <w:del w:id="844" w:author="Trent Biggs" w:date="2015-08-31T13:19:00Z">
        <w:r w:rsidR="000C26A7" w:rsidDel="009A056D">
          <w:delText xml:space="preserve">and </w:delText>
        </w:r>
      </w:del>
      <w:r w:rsidR="000C26A7">
        <w:t>47 tons/</w:t>
      </w:r>
      <w:r w:rsidR="005D50D5">
        <w:t>km</w:t>
      </w:r>
      <w:r w:rsidR="005D50D5">
        <w:rPr>
          <w:vertAlign w:val="superscript"/>
        </w:rPr>
        <w:t xml:space="preserve">2 </w:t>
      </w:r>
      <w:r w:rsidR="000C26A7">
        <w:t>/yr</w:t>
      </w:r>
      <w:ins w:id="845" w:author="Trent Biggs" w:date="2015-08-31T13:20:00Z">
        <w:r>
          <w:t>)</w:t>
        </w:r>
      </w:ins>
      <w:del w:id="846" w:author="Trent Biggs" w:date="2015-08-31T13:20:00Z">
        <w:r w:rsidR="000C26A7" w:rsidDel="009A056D">
          <w:delText>, respe</w:delText>
        </w:r>
      </w:del>
      <w:del w:id="847" w:author="Trent Biggs" w:date="2015-08-31T13:19:00Z">
        <w:r w:rsidR="000C26A7" w:rsidDel="009A056D">
          <w:delText>ctively</w:delText>
        </w:r>
      </w:del>
      <w:r w:rsidR="000C26A7">
        <w:t>. All storms with measured SSY at FG3 from 2012-2014 included 2,766 mm of precipitation, or 121% of expected annual storm precipitation</w:t>
      </w:r>
      <w:r w:rsidR="00054126">
        <w:t xml:space="preserve"> so e</w:t>
      </w:r>
      <w:r w:rsidR="000C26A7">
        <w:t>stimated annual SSY</w:t>
      </w:r>
      <w:del w:id="848" w:author="Trent Biggs" w:date="2015-08-31T13:20:00Z">
        <w:r w:rsidR="000C26A7" w:rsidDel="009A056D">
          <w:delText xml:space="preserve"> and sSSY </w:delText>
        </w:r>
      </w:del>
      <w:ins w:id="849" w:author="Trent Biggs" w:date="2015-08-31T13:20:00Z">
        <w:r>
          <w:t xml:space="preserve"> </w:t>
        </w:r>
      </w:ins>
      <w:r w:rsidR="000C26A7">
        <w:t>from the TOTAL watershed w</w:t>
      </w:r>
      <w:ins w:id="850" w:author="Trent Biggs" w:date="2015-08-31T13:20:00Z">
        <w:r>
          <w:t>as</w:t>
        </w:r>
      </w:ins>
      <w:del w:id="851" w:author="Trent Biggs" w:date="2015-08-31T13:20:00Z">
        <w:r w:rsidR="000C26A7" w:rsidDel="009A056D">
          <w:delText>ere</w:delText>
        </w:r>
      </w:del>
      <w:r w:rsidR="000C26A7">
        <w:t xml:space="preserve"> 341 tons</w:t>
      </w:r>
      <w:ins w:id="852" w:author="Trent Biggs" w:date="2015-08-31T13:20:00Z">
        <w:r>
          <w:t>/yr</w:t>
        </w:r>
      </w:ins>
      <w:r w:rsidR="000C26A7">
        <w:t xml:space="preserve"> </w:t>
      </w:r>
      <w:ins w:id="853" w:author="Trent Biggs" w:date="2015-08-31T13:20:00Z">
        <w:r>
          <w:t>(</w:t>
        </w:r>
      </w:ins>
      <w:del w:id="854" w:author="Trent Biggs" w:date="2015-08-31T13:20:00Z">
        <w:r w:rsidR="000C26A7" w:rsidDel="009A056D">
          <w:delText xml:space="preserve">and </w:delText>
        </w:r>
      </w:del>
      <w:r w:rsidR="000C26A7">
        <w:t>191 tons/</w:t>
      </w:r>
      <w:r w:rsidR="005D50D5">
        <w:t>km</w:t>
      </w:r>
      <w:r w:rsidR="005D50D5">
        <w:rPr>
          <w:vertAlign w:val="superscript"/>
        </w:rPr>
        <w:t xml:space="preserve">2 </w:t>
      </w:r>
      <w:r w:rsidR="000C26A7">
        <w:t>/yr</w:t>
      </w:r>
      <w:ins w:id="855" w:author="Trent Biggs" w:date="2015-08-31T13:20:00Z">
        <w:r>
          <w:t>)</w:t>
        </w:r>
      </w:ins>
      <w:del w:id="856" w:author="Trent Biggs" w:date="2015-08-31T13:20:00Z">
        <w:r w:rsidR="000C26A7" w:rsidDel="009A056D">
          <w:delText>, respectively</w:delText>
        </w:r>
      </w:del>
      <w:r w:rsidR="000C26A7">
        <w:t>.</w:t>
      </w:r>
      <w:r w:rsidR="00F95578">
        <w:rPr>
          <w:rStyle w:val="CommentReference"/>
        </w:rPr>
        <w:commentReference w:id="857"/>
      </w:r>
    </w:p>
    <w:p w:rsidR="00D758D4" w:rsidRDefault="000C26A7">
      <w:pPr>
        <w:pStyle w:val="Heading4"/>
      </w:pPr>
      <w:del w:id="858" w:author="Trent Biggs" w:date="2015-08-31T13:16:00Z">
        <w:r w:rsidDel="008B55A5">
          <w:delText>Annual estimates of SSY and sSSY from storms in Table 2</w:delText>
        </w:r>
      </w:del>
    </w:p>
    <w:p w:rsidR="00D758D4" w:rsidRDefault="000C26A7" w:rsidP="008B55A5">
      <w:commentRangeStart w:id="859"/>
      <w:r>
        <w:t xml:space="preserve">Storms with measured SSY </w:t>
      </w:r>
      <w:r w:rsidR="007960EB">
        <w:t>at both</w:t>
      </w:r>
      <w:r>
        <w:t xml:space="preserve"> FG1 and FG3 (Table 2) included a total precipitation </w:t>
      </w:r>
      <w:ins w:id="860" w:author="Geography" w:date="2015-08-29T21:06:00Z">
        <w:r w:rsidR="001920D6">
          <w:t xml:space="preserve">depth </w:t>
        </w:r>
      </w:ins>
      <w:r>
        <w:t>of 1,123 mm, or 49% of expected annual storm precipitation. Annual storm precipitation is roughly 2 times the precipitation measured during those storms, so annual SSY and sSSY are estimated to be roughly 2 times the measured SSY and sSSY. Estimated annual SSY from the UPPER, LOWER, and TOTAL watersheds was 40, 390, and 450 tons/year, respectively. Estimated annual sSSY from the UPPER, LOWER, and TOTAL watersheds was 50, 300, and 170 tons/</w:t>
      </w:r>
      <w:r w:rsidR="005D50D5">
        <w:t>km</w:t>
      </w:r>
      <w:r w:rsidR="005D50D5">
        <w:rPr>
          <w:vertAlign w:val="superscript"/>
        </w:rPr>
        <w:t xml:space="preserve">2 </w:t>
      </w:r>
      <w:r>
        <w:t>/year, respectively.</w:t>
      </w:r>
      <w:commentRangeEnd w:id="859"/>
      <w:r w:rsidR="00F247E2">
        <w:rPr>
          <w:rStyle w:val="CommentReference"/>
        </w:rPr>
        <w:commentReference w:id="859"/>
      </w:r>
    </w:p>
    <w:p w:rsidR="00D758D4" w:rsidDel="001920D6" w:rsidRDefault="000C26A7">
      <w:pPr>
        <w:pStyle w:val="Heading4"/>
        <w:rPr>
          <w:del w:id="861" w:author="Geography" w:date="2015-08-29T21:06:00Z"/>
        </w:rPr>
      </w:pPr>
      <w:del w:id="862" w:author="Geography" w:date="2015-08-29T21:06:00Z">
        <w:r w:rsidDel="001920D6">
          <w:delText>Annual estimates of SSY and sSSY from storms in Table 4</w:delText>
        </w:r>
      </w:del>
    </w:p>
    <w:p w:rsidR="00D758D4" w:rsidRDefault="000C26A7">
      <w:pPr>
        <w:rPr>
          <w:ins w:id="863" w:author="Geography" w:date="2015-08-29T21:06:00Z"/>
        </w:rPr>
      </w:pPr>
      <w:r>
        <w:t>Storms with measured SSY at FG1, FG2, and FG3 (Table 4) included a total precipitation of 537 mm, or 24% of expected annual storm precipitation. Annual storm precipitation is roughly 4 times the precipitation measured for these storms, so annual SSY and sSSY are estimated to be roughly 4 times the measured SSY and sSSY. Annual SSY from the UPPER, LOWER_QUARRY, LOWER_VILLAGE, and TOTAL watersheds were estimated to be 70, 190, 120, and 380 tons/year, respectively. Annual sSSY from the UPPER, LOWER_QUARRY, LOWER_VILLAGE, and TOTAL watersheds were estimated to be 80, 710, 190, and 210 tons/</w:t>
      </w:r>
      <w:r w:rsidR="005D50D5">
        <w:t>km</w:t>
      </w:r>
      <w:r w:rsidR="005D50D5">
        <w:rPr>
          <w:vertAlign w:val="superscript"/>
        </w:rPr>
        <w:t xml:space="preserve">2 </w:t>
      </w:r>
      <w:r>
        <w:t xml:space="preserve">/year, respectively. These values are likely the least accurate since they are based on the fewest storms. They are presented here to provide an estimate of annual SSY for the quarry and village </w:t>
      </w:r>
      <w:r w:rsidR="007960EB">
        <w:t>separately</w:t>
      </w:r>
      <w:r>
        <w:t xml:space="preserve">.  Excluding these values, the range of annual SSY estimates is relatively small for the UPPER subwatershed (29-44 tons/year) and TOTAL watershed </w:t>
      </w:r>
      <w:r w:rsidR="007960EB">
        <w:t>(341</w:t>
      </w:r>
      <w:r>
        <w:t>-450 tons/year).</w:t>
      </w:r>
    </w:p>
    <w:p w:rsidR="001920D6" w:rsidRDefault="001920D6" w:rsidP="001920D6"/>
    <w:p w:rsidR="00D758D4" w:rsidRDefault="000C26A7">
      <w:pPr>
        <w:pStyle w:val="Heading2"/>
      </w:pPr>
      <w:r>
        <w:t>Discussion</w:t>
      </w:r>
    </w:p>
    <w:p w:rsidR="00D758D4" w:rsidRDefault="000C26A7">
      <w:pPr>
        <w:pStyle w:val="Heading3"/>
      </w:pPr>
      <w:r>
        <w:t>Methods for quantifying human impact</w:t>
      </w:r>
    </w:p>
    <w:p w:rsidR="00D758D4" w:rsidRDefault="000C26A7">
      <w:r>
        <w:t>In contrast to other methods like USLE-based models</w:t>
      </w:r>
      <w:ins w:id="864" w:author="Trent Biggs" w:date="2015-08-31T13:45:00Z">
        <w:r w:rsidR="00360DC0">
          <w:t xml:space="preserve"> or </w:t>
        </w:r>
      </w:ins>
      <w:del w:id="865" w:author="Trent Biggs" w:date="2015-08-31T13:45:00Z">
        <w:r w:rsidDel="00360DC0">
          <w:delText xml:space="preserve">, </w:delText>
        </w:r>
      </w:del>
      <w:r>
        <w:t>traditional sediment rating curves</w:t>
      </w:r>
      <w:ins w:id="866" w:author="Trent Biggs" w:date="2015-08-31T13:45:00Z">
        <w:r w:rsidR="00360DC0">
          <w:t xml:space="preserve"> (SSC-Q)</w:t>
        </w:r>
      </w:ins>
      <w:del w:id="867" w:author="Trent Biggs" w:date="2015-08-31T13:45:00Z">
        <w:r w:rsidDel="00360DC0">
          <w:delText>,</w:delText>
        </w:r>
      </w:del>
      <w:r>
        <w:t xml:space="preserve"> </w:t>
      </w:r>
      <w:del w:id="868" w:author="Trent Biggs" w:date="2015-08-31T13:45:00Z">
        <w:r w:rsidDel="00360DC0">
          <w:delText>or the traditional sediment budget</w:delText>
        </w:r>
      </w:del>
      <w:r>
        <w:t>, event-wise correlation of SSY and storm metrics was advantageous for quantifying increased sediment loading</w:t>
      </w:r>
      <w:r w:rsidR="004A13FB">
        <w:t xml:space="preserve"> from human-disturbed areas</w:t>
      </w:r>
      <w:del w:id="869" w:author="Trent Biggs" w:date="2015-08-31T13:45:00Z">
        <w:r w:rsidDel="00360DC0">
          <w:delText xml:space="preserve"> to coral reefs </w:delText>
        </w:r>
      </w:del>
      <w:ins w:id="870" w:author="Trent Biggs" w:date="2015-08-31T13:45:00Z">
        <w:r w:rsidR="00360DC0">
          <w:t xml:space="preserve"> </w:t>
        </w:r>
      </w:ins>
      <w:r>
        <w:t xml:space="preserve">in the study watershed. </w:t>
      </w:r>
      <w:del w:id="871" w:author="Trent Biggs" w:date="2015-08-31T13:45:00Z">
        <w:r w:rsidDel="00360DC0">
          <w:delText xml:space="preserve">Unconstrained </w:delText>
        </w:r>
      </w:del>
      <w:r>
        <w:t>USLE-based models are not well-calibrated for use in steep, tropical wat</w:t>
      </w:r>
      <w:r w:rsidR="00054126">
        <w:t xml:space="preserve">ersheds with human disturbance </w:t>
      </w:r>
      <w:r w:rsidR="00054126">
        <w:fldChar w:fldCharType="begin" w:fldLock="1"/>
      </w:r>
      <w:r w:rsidR="00DD1CCE">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"id" : "ITEM-2", "itemData" : { "DOI" : "10.1007/s10310-007-0017-9", "ISSN" : "1341-6979", "author" : [ { "dropping-particle" : "", "family" : "Sadeghi", "given" : "S. H. R.", "non-dropping-particle" : "", "parse-names" : false, "suffix" : "" }, { "dropping-particle" : "", "family" : "Mizuyama", "given" : "T.", "non-dropping-particle" : "", "parse-names" : false, "suffix" : "" }, { "dropping-particle" : "", "family" : "Miyata", "given" : "S.", "non-dropping-particle" : "", "parse-names" : false, "suffix" : "" }, { "dropping-particle" : "", "family" : "Gomi", "given" : "T.", "non-dropping-particle" : "", "parse-names" : false, "suffix" : "" }, { "dropping-particle" : "", "family" : "Kosugi", "given" : "K.", "non-dropping-particle" : "", "parse-names" : false, "suffix" : "" }, { "dropping-particle" : "", "family" : "Mizugaki", "given" : "S.", "non-dropping-particle" : "", "parse-names" : false, "suffix" : "" }, { "dropping-particle" : "", "family" : "Onda", "given" : "Y.", "non-dropping-particle" : "", "parse-names" : false, "suffix" : "" } ], "container-title" : "Journal of Forest Research", "id" : "ITEM-2", "issue" : "4", "issued" : { "date-parts" : [ [ "2007", "6", "2" ] ] }, "page" : "270-277", "title" : "Is MUSLE apt to small steeply reforested watershed?", "type" : "article-journal", "volume" : "12" }, "uris" : [ "http://www.mendeley.com/documents/?uuid=7157efe2-b703-4323-8c95-85e65d4be1fe" ] } ], "mendeley" : { "formattedCitation" : "(Calhoun and Fletcher, 1999; Sadeghi et al., 2007)", "plainTextFormattedCitation" : "(Calhoun and Fletcher, 1999; Sadeghi et al., 2007)", "previouslyFormattedCitation" : "(Calhoun and Fletcher, 1999; Sadeghi et al., 2007)" }, "properties" : { "noteIndex" : 0 }, "schema" : "https://github.com/citation-style-language/schema/raw/master/csl-citation.json" }</w:instrText>
      </w:r>
      <w:r w:rsidR="00054126">
        <w:fldChar w:fldCharType="separate"/>
      </w:r>
      <w:r w:rsidR="00C41C60" w:rsidRPr="00C41C60">
        <w:rPr>
          <w:noProof/>
        </w:rPr>
        <w:t>(Calhoun and Fletcher, 1999; Sadeghi et al., 2007)</w:t>
      </w:r>
      <w:r w:rsidR="00054126">
        <w:fldChar w:fldCharType="end"/>
      </w:r>
      <w:r>
        <w:t xml:space="preserve">, and have high uncertainty in the sediment delivery ratio. Using a traditional relationship between </w:t>
      </w:r>
      <w:r w:rsidR="004A13FB">
        <w:t>Q</w:t>
      </w:r>
      <w:r>
        <w:t xml:space="preserve"> and </w:t>
      </w:r>
      <w:r w:rsidR="004A13FB">
        <w:t>SSC</w:t>
      </w:r>
      <w:r>
        <w:t xml:space="preserve"> to estimate continuous sediment load was problematic in the study watershed, due to the significant hysteresis and changing sediment availability</w:t>
      </w:r>
      <w:del w:id="872" w:author="Trent Biggs" w:date="2015-08-31T13:46:00Z">
        <w:r w:rsidDel="00360DC0">
          <w:delText xml:space="preserve"> in the quarry and village</w:delText>
        </w:r>
      </w:del>
      <w:r>
        <w:t>. While the Q-SSC relationship</w:t>
      </w:r>
      <w:ins w:id="873" w:author="Trent Biggs" w:date="2015-08-31T13:46:00Z">
        <w:r w:rsidR="00360DC0">
          <w:t xml:space="preserve"> </w:t>
        </w:r>
      </w:ins>
      <w:del w:id="874" w:author="Trent Biggs" w:date="2015-08-31T13:46:00Z">
        <w:r w:rsidDel="00360DC0">
          <w:delText xml:space="preserve"> was useful to </w:delText>
        </w:r>
      </w:del>
      <w:r>
        <w:t>illustrate</w:t>
      </w:r>
      <w:ins w:id="875" w:author="Trent Biggs" w:date="2015-08-31T13:46:00Z">
        <w:r w:rsidR="00360DC0">
          <w:t>d</w:t>
        </w:r>
      </w:ins>
      <w:r>
        <w:t xml:space="preserve"> large differences in SSC downstream of the quarry and </w:t>
      </w:r>
      <w:ins w:id="876" w:author="Trent Biggs" w:date="2015-08-31T13:47:00Z">
        <w:r w:rsidR="00360DC0">
          <w:t xml:space="preserve">reduction </w:t>
        </w:r>
      </w:ins>
      <w:del w:id="877" w:author="Trent Biggs" w:date="2015-08-31T13:47:00Z">
        <w:r w:rsidDel="00360DC0">
          <w:delText>t</w:delText>
        </w:r>
      </w:del>
      <w:del w:id="878" w:author="Trent Biggs" w:date="2015-08-31T13:46:00Z">
        <w:r w:rsidDel="00360DC0">
          <w:delText>he remediation</w:delText>
        </w:r>
      </w:del>
      <w:del w:id="879" w:author="Trent Biggs" w:date="2015-08-31T13:47:00Z">
        <w:r w:rsidDel="00360DC0">
          <w:delText xml:space="preserve"> of high </w:delText>
        </w:r>
      </w:del>
      <w:r>
        <w:t>SSC at low Q</w:t>
      </w:r>
      <w:ins w:id="880" w:author="Trent Biggs" w:date="2015-08-31T13:47:00Z">
        <w:r w:rsidR="00360DC0">
          <w:t xml:space="preserve"> following mitigation activities</w:t>
        </w:r>
      </w:ins>
      <w:r>
        <w:t xml:space="preserve">, </w:t>
      </w:r>
      <w:ins w:id="881" w:author="Trent Biggs" w:date="2015-08-31T13:47:00Z">
        <w:r w:rsidR="00360DC0">
          <w:t>the Q-SSC method would not provide accurate estimates of sediment load</w:t>
        </w:r>
      </w:ins>
      <w:del w:id="882" w:author="Trent Biggs" w:date="2015-08-31T13:47:00Z">
        <w:r w:rsidDel="00360DC0">
          <w:delText>using this</w:delText>
        </w:r>
      </w:del>
      <w:del w:id="883" w:author="Trent Biggs" w:date="2015-08-31T13:48:00Z">
        <w:r w:rsidDel="00360DC0">
          <w:delText xml:space="preserve"> approach to quantify total sed</w:delText>
        </w:r>
      </w:del>
      <w:del w:id="884" w:author="Trent Biggs" w:date="2015-08-31T13:47:00Z">
        <w:r w:rsidDel="00360DC0">
          <w:delText>iment contributions would not be possible</w:delText>
        </w:r>
      </w:del>
      <w:r>
        <w:t>.</w:t>
      </w:r>
    </w:p>
    <w:p w:rsidR="00D758D4" w:rsidRDefault="00054126">
      <w:r>
        <w:fldChar w:fldCharType="begin" w:fldLock="1"/>
      </w:r>
      <w:r w:rsidR="00BC5C68">
        <w:instrText>ADDIN CSL_CITATION { "citationItems" : [ { "id" : "ITEM-1", "itemData" : { "ISBN" : "3923381395", "author" : [ { "dropping-particle" : "", "family" : "Reid", "given" : "L M", "non-dropping-particle" : "", "parse-names" : false, "suffix" : "" }, { "dropping-particle" : "", "family" : "Dunne", "given" : "T", "non-dropping-particle" : "", "parse-names" : false, "suffix" : "" } ], "id" : "ITEM-1", "issued" : { "date-parts" : [ [ "1996" ] ] }, "publisher" : "Catena Verlag", "publisher-place" : "Reiskirchen, Germany", "title" : "Rapid evaluation of sediment budgets", "type" : "book" }, "uris" : [ "http://www.mendeley.com/documents/?uuid=db24fe95-3318-4c34-aa9e-4ee3d511d489" ] } ], "mendeley" : { "formattedCitation" : "(Reid and Dunne, 1996)", "manualFormatting" : "Reid and Dunne (1996)", "plainTextFormattedCitation" : "(Reid and Dunne, 1996)", "previouslyFormattedCitation" : "(Reid and Dunne, 1996)" }, "properties" : { "noteIndex" : 0 }, "schema" : "https://github.com/citation-style-language/schema/raw/master/csl-citation.json" }</w:instrText>
      </w:r>
      <w:r>
        <w:fldChar w:fldCharType="separate"/>
      </w:r>
      <w:r>
        <w:rPr>
          <w:noProof/>
        </w:rPr>
        <w:t>Reid and Dunne</w:t>
      </w:r>
      <w:r w:rsidRPr="00054126">
        <w:rPr>
          <w:noProof/>
        </w:rPr>
        <w:t xml:space="preserve"> </w:t>
      </w:r>
      <w:r>
        <w:rPr>
          <w:noProof/>
        </w:rPr>
        <w:t>(</w:t>
      </w:r>
      <w:r w:rsidRPr="00054126">
        <w:rPr>
          <w:noProof/>
        </w:rPr>
        <w:t>1996)</w:t>
      </w:r>
      <w:r>
        <w:fldChar w:fldCharType="end"/>
      </w:r>
      <w:r>
        <w:t xml:space="preserve"> </w:t>
      </w:r>
      <w:r w:rsidR="000C26A7">
        <w:t xml:space="preserve">argue that in cases where there is a clear management question and the study area can be divided into sub-units, a sediment budget can be rapidly developed with only a few field measurements and limited </w:t>
      </w:r>
      <w:r w:rsidR="004A13FB">
        <w:t xml:space="preserve">periods of </w:t>
      </w:r>
      <w:r w:rsidR="000C26A7">
        <w:t xml:space="preserve">field monitoring. In Faga'alu watershed, and other similar steep watersheds, human-disturbance is </w:t>
      </w:r>
      <w:ins w:id="885" w:author="Trent Biggs" w:date="2015-08-31T13:48:00Z">
        <w:r w:rsidR="00360DC0">
          <w:t xml:space="preserve">often </w:t>
        </w:r>
      </w:ins>
      <w:r w:rsidR="000C26A7">
        <w:t>constrained to the lower watershed, and sediment yields from these key sources can be measured separately</w:t>
      </w:r>
      <w:r w:rsidR="004A13FB">
        <w:t xml:space="preserve"> from the undisturbed forest upstream</w:t>
      </w:r>
      <w:r w:rsidR="000C26A7">
        <w:t xml:space="preserve">. Sampling in Faga'alu watershed targeted key sediment sources, and the disturbance signal was very large. Other examples in the literature document similar large disturbances where roads and mining </w:t>
      </w:r>
      <w:commentRangeStart w:id="886"/>
      <w:r w:rsidR="000C26A7">
        <w:t>vastly i</w:t>
      </w:r>
      <w:commentRangeEnd w:id="886"/>
      <w:r w:rsidR="00360DC0">
        <w:rPr>
          <w:rStyle w:val="CommentReference"/>
        </w:rPr>
        <w:commentReference w:id="886"/>
      </w:r>
      <w:r w:rsidR="000C26A7">
        <w:t>ncreased sediment yields</w:t>
      </w:r>
      <w:r>
        <w:t xml:space="preserve"> </w:t>
      </w:r>
      <w:r>
        <w:fldChar w:fldCharType="begin" w:fldLock="1"/>
      </w:r>
      <w:r w:rsidR="00AA70FE">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"id" : "ITEM-2",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"ITEM-2",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"id" : "ITEM-3",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"ITEM-3", "issue" : "10", "issued" : { "date-parts" : [ [ "2005" ] ] }, "page" : "1283-1304", "title" : "Measurement and prediction of sediment production from unpaved roads, St John, US Virgin Islands", "type" : "article-journal", "volume" : "30" }, "uris" : [ "http://www.mendeley.com/documents/?uuid=f7859211-9812-48e4-87e5-14e5266f5c4e" ] }, { "id" : "ITEM-4",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"ITEM-4", "issued" : { "date-parts" : [ [ "2010" ] ] }, "page" : "#EP22A-01", "title" : "Sediment budget for a polluted Hawaiian reef using hillslope monitoring and process mapping", "type" : "paper-conference" }, "uris" : [ "http://www.mendeley.com/documents/?uuid=4378c49d-290f-4de2-b054-3c2ff8e4d978" ] } ], "mendeley" : { "formattedCitation" : "(Hettler et al., 1997; Ramos-Scharr\u00f3n and Macdonald, 2005; Reid and Dunne, 1984; Stock et al., 2010)", "plainTextFormattedCitation" : "(Hettler et al., 1997; Ramos-Scharr\u00f3n and Macdonald, 2005; Reid and Dunne, 1984; Stock et al., 2010)", "previouslyFormattedCitation" : "(Hettler et al., 1997; Ramos-Scharr\u00f3n and Macdonald, 2005; Reid and Dunne, 1984; Stock et al., 2010)" }, "properties" : { "noteIndex" : 0 }, "schema" : "https://github.com/citation-style-language/schema/raw/master/csl-citation.json" }</w:instrText>
      </w:r>
      <w:r>
        <w:fldChar w:fldCharType="separate"/>
      </w:r>
      <w:r w:rsidRPr="00054126">
        <w:rPr>
          <w:noProof/>
        </w:rPr>
        <w:t>(Hettler et al., 1997; Ramos-Scharrón and Macdonald, 2005; Reid and Dunne, 1984; Stock et al., 2010)</w:t>
      </w:r>
      <w:r>
        <w:fldChar w:fldCharType="end"/>
      </w:r>
      <w:r w:rsidR="000C26A7">
        <w:t xml:space="preserve">. Analyzing event-wise SSY allows comparison of similar size storms to determine change over time without problems of interannual variability in precipitation totals, and eliminates the need for long-term continuous field work to measure annual totals. From a management perspective, this approach is </w:t>
      </w:r>
      <w:ins w:id="887" w:author="Trent Biggs" w:date="2015-08-31T13:49:00Z">
        <w:r w:rsidR="00360DC0">
          <w:t>less expensive</w:t>
        </w:r>
      </w:ins>
      <w:del w:id="888" w:author="Trent Biggs" w:date="2015-08-31T13:49:00Z">
        <w:r w:rsidR="000C26A7" w:rsidDel="00360DC0">
          <w:delText>cheaper</w:delText>
        </w:r>
      </w:del>
      <w:r w:rsidR="000C26A7">
        <w:t xml:space="preserve"> since it does not require multiple or even a single full year of monitoring, and </w:t>
      </w:r>
      <w:del w:id="889" w:author="Trent Biggs" w:date="2015-08-31T13:49:00Z">
        <w:r w:rsidR="000C26A7" w:rsidDel="00360DC0">
          <w:delText xml:space="preserve">it </w:delText>
        </w:r>
      </w:del>
      <w:r w:rsidR="000C26A7">
        <w:t>can be rapidly conducted if mitigation or disturbance activities are already planned. By developing a predictive model of SSY from an easily monitored storm metric like maximum event discharge, SSY can be modeled in the future to compare with either post-mitigation or post-disturbance SSY.</w:t>
      </w:r>
    </w:p>
    <w:p w:rsidR="00D758D4" w:rsidRDefault="000C26A7">
      <w:pPr>
        <w:pStyle w:val="Heading3"/>
      </w:pPr>
      <w:r>
        <w:t>Interpreting slope and intercept of the Qmax-SSY relationship</w:t>
      </w:r>
    </w:p>
    <w:p w:rsidR="00D758D4" w:rsidRDefault="000C26A7">
      <w:r>
        <w:t xml:space="preserve">Several researchers have attempted to explain </w:t>
      </w:r>
      <w:del w:id="890" w:author="Trent Biggs" w:date="2015-08-31T13:49:00Z">
        <w:r w:rsidDel="00360DC0">
          <w:delText>the difference in</w:delText>
        </w:r>
      </w:del>
      <w:ins w:id="891" w:author="Trent Biggs" w:date="2015-08-31T13:49:00Z">
        <w:r w:rsidR="00360DC0">
          <w:t>values of</w:t>
        </w:r>
      </w:ins>
      <w:r>
        <w:t xml:space="preserve"> the intercept (</w:t>
      </w:r>
      <w:r w:rsidR="005D50D5">
        <w:rPr>
          <w:rFonts w:cs="Times"/>
        </w:rPr>
        <w:t>α</w:t>
      </w:r>
      <w:r>
        <w:t>) and slope (</w:t>
      </w:r>
      <w:r w:rsidR="005D50D5">
        <w:rPr>
          <w:rFonts w:ascii="Cambria Math" w:hAnsi="Cambria Math"/>
        </w:rPr>
        <w:t>β</w:t>
      </w:r>
      <w:r>
        <w:t xml:space="preserve">) coefficients of the sediment rating curve </w:t>
      </w:r>
      <w:ins w:id="892" w:author="Trent Biggs" w:date="2015-08-31T13:50:00Z">
        <w:r w:rsidR="00360DC0">
          <w:t>as a function of</w:t>
        </w:r>
      </w:ins>
      <w:del w:id="893" w:author="Trent Biggs" w:date="2015-08-31T13:50:00Z">
        <w:r w:rsidDel="00360DC0">
          <w:delText>according to</w:delText>
        </w:r>
      </w:del>
      <w:r>
        <w:t xml:space="preserve"> watershed characteristics. A traditional sediment rating curve (Q-SSC) is considered a 'black box' model, and though the slope and intercept have no physical meaning, some physical interpretation has been ascribed to them</w:t>
      </w:r>
      <w:r w:rsidR="00054126">
        <w:t xml:space="preserve"> </w:t>
      </w:r>
      <w:r w:rsidR="00054126">
        <w:fldChar w:fldCharType="begin" w:fldLock="1"/>
      </w:r>
      <w:r w:rsidR="00054126">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"mendeley" : { "formattedCitation" : "(Asselman, 2000)", "plainTextFormattedCitation" : "(Asselman, 2000)", "previouslyFormattedCitation" : "(Asselman, 2000)" }, "properties" : { "noteIndex" : 0 }, "schema" : "https://github.com/citation-style-language/schema/raw/master/csl-citation.json" }</w:instrText>
      </w:r>
      <w:r w:rsidR="00054126">
        <w:fldChar w:fldCharType="separate"/>
      </w:r>
      <w:r w:rsidR="00054126" w:rsidRPr="00054126">
        <w:rPr>
          <w:noProof/>
        </w:rPr>
        <w:t>(Asselman, 2000)</w:t>
      </w:r>
      <w:r w:rsidR="00054126">
        <w:fldChar w:fldCharType="end"/>
      </w:r>
      <w:r>
        <w:t xml:space="preserve">. </w:t>
      </w:r>
      <w:r w:rsidR="00054126">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054126">
        <w:fldChar w:fldCharType="separate"/>
      </w:r>
      <w:r w:rsidR="00054126">
        <w:rPr>
          <w:noProof/>
        </w:rPr>
        <w:t>Rankl</w:t>
      </w:r>
      <w:r w:rsidR="00054126" w:rsidRPr="00054126">
        <w:rPr>
          <w:noProof/>
        </w:rPr>
        <w:t xml:space="preserve"> </w:t>
      </w:r>
      <w:r w:rsidR="00054126">
        <w:rPr>
          <w:noProof/>
        </w:rPr>
        <w:t>(</w:t>
      </w:r>
      <w:r w:rsidR="00054126" w:rsidRPr="00054126">
        <w:rPr>
          <w:noProof/>
        </w:rPr>
        <w:t>2004)</w:t>
      </w:r>
      <w:r w:rsidR="00054126">
        <w:fldChar w:fldCharType="end"/>
      </w:r>
      <w:r>
        <w:t xml:space="preserve"> hypothesized that the intercept varied with sediment availability and erodibility in watersheds. </w:t>
      </w:r>
      <w:r w:rsidR="0006407F">
        <w:fldChar w:fldCharType="begin" w:fldLock="1"/>
      </w:r>
      <w:r w:rsidR="0006407F">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06407F">
        <w:fldChar w:fldCharType="separate"/>
      </w:r>
      <w:r w:rsidR="0006407F">
        <w:rPr>
          <w:noProof/>
        </w:rPr>
        <w:t>Duvert et al.</w:t>
      </w:r>
      <w:r w:rsidR="0006407F" w:rsidRPr="0006407F">
        <w:rPr>
          <w:noProof/>
        </w:rPr>
        <w:t xml:space="preserve"> </w:t>
      </w:r>
      <w:r w:rsidR="0006407F">
        <w:rPr>
          <w:noProof/>
        </w:rPr>
        <w:t>(</w:t>
      </w:r>
      <w:r w:rsidR="0006407F" w:rsidRPr="0006407F">
        <w:rPr>
          <w:noProof/>
        </w:rPr>
        <w:t>2012)</w:t>
      </w:r>
      <w:r w:rsidR="0006407F">
        <w:fldChar w:fldCharType="end"/>
      </w:r>
      <w:r w:rsidR="0006407F">
        <w:t xml:space="preserve"> </w:t>
      </w:r>
      <w:r w:rsidR="004A13FB">
        <w:t>found</w:t>
      </w:r>
      <w:r>
        <w:t xml:space="preserve"> that </w:t>
      </w:r>
      <w:commentRangeStart w:id="894"/>
      <w:r>
        <w:t xml:space="preserve">intercepts </w:t>
      </w:r>
      <w:commentRangeEnd w:id="894"/>
      <w:r w:rsidR="00360DC0">
        <w:rPr>
          <w:rStyle w:val="CommentReference"/>
        </w:rPr>
        <w:commentReference w:id="894"/>
      </w:r>
      <w:r>
        <w:t xml:space="preserve">are also dependent on the regression fitting method, arguing that, for instance, nonlinear fitting methods result in a </w:t>
      </w:r>
      <w:commentRangeStart w:id="895"/>
      <w:ins w:id="896" w:author="Trent Biggs" w:date="2015-08-31T13:51:00Z">
        <w:r w:rsidR="00360DC0">
          <w:t xml:space="preserve">better </w:t>
        </w:r>
      </w:ins>
      <w:r>
        <w:t xml:space="preserve">model fit to higher SSY values at lower discharge </w:t>
      </w:r>
      <w:commentRangeEnd w:id="895"/>
      <w:r w:rsidR="00360DC0">
        <w:rPr>
          <w:rStyle w:val="CommentReference"/>
        </w:rPr>
        <w:commentReference w:id="895"/>
      </w:r>
      <w:r>
        <w:t>compared to linear fitting methods. While slopes in log-log space can be compared directly</w:t>
      </w:r>
      <w:r w:rsidR="0006407F">
        <w:t xml:space="preserve"> </w:t>
      </w:r>
      <w:r w:rsidR="0006407F">
        <w:fldChar w:fldCharType="begin" w:fldLock="1"/>
      </w:r>
      <w:r w:rsidR="0006407F">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06407F">
        <w:fldChar w:fldCharType="separate"/>
      </w:r>
      <w:r w:rsidR="0006407F" w:rsidRPr="0006407F">
        <w:rPr>
          <w:noProof/>
        </w:rPr>
        <w:t>(Duvert et al., 2012)</w:t>
      </w:r>
      <w:r w:rsidR="0006407F">
        <w:fldChar w:fldCharType="end"/>
      </w:r>
      <w:r>
        <w:t xml:space="preserve">, intercepts must be plotted in similar units, and similarly normalized by watershed area. In five semi-arid to arid watersheds (2.1-1,538 </w:t>
      </w:r>
      <w:r w:rsidR="005D50D5">
        <w:t>km</w:t>
      </w:r>
      <w:r w:rsidR="005D50D5">
        <w:rPr>
          <w:vertAlign w:val="superscript"/>
        </w:rPr>
        <w:t>2</w:t>
      </w:r>
      <w:r>
        <w:t xml:space="preserve">) in Wyoming, United States, </w:t>
      </w:r>
      <w:r w:rsidR="0006407F">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06407F">
        <w:fldChar w:fldCharType="separate"/>
      </w:r>
      <w:r w:rsidR="0006407F">
        <w:rPr>
          <w:noProof/>
        </w:rPr>
        <w:t>Rankl (</w:t>
      </w:r>
      <w:r w:rsidR="0006407F" w:rsidRPr="0006407F">
        <w:rPr>
          <w:noProof/>
        </w:rPr>
        <w:t>2004)</w:t>
      </w:r>
      <w:r w:rsidR="0006407F">
        <w:fldChar w:fldCharType="end"/>
      </w:r>
      <w:r w:rsidR="00B52CC5">
        <w:t xml:space="preserve"> </w:t>
      </w:r>
      <w:r>
        <w:t xml:space="preserve">found intercepts </w:t>
      </w:r>
      <w:ins w:id="897" w:author="Trent Biggs" w:date="2015-08-31T13:52:00Z">
        <w:r w:rsidR="00360DC0">
          <w:t>of the SSY</w:t>
        </w:r>
        <w:r w:rsidR="00360DC0">
          <w:rPr>
            <w:vertAlign w:val="subscript"/>
          </w:rPr>
          <w:t>EV</w:t>
        </w:r>
        <w:r w:rsidR="00360DC0">
          <w:t xml:space="preserve">-Qmax relationship </w:t>
        </w:r>
      </w:ins>
      <w:r>
        <w:t>ranged from 111-4,320 (</w:t>
      </w:r>
      <w:del w:id="898" w:author="Trent Biggs" w:date="2015-08-31T13:53:00Z">
        <w:r w:rsidDel="00360DC0">
          <w:delText>plotted</w:delText>
        </w:r>
      </w:del>
      <w:del w:id="899" w:author="Trent Biggs" w:date="2015-08-31T13:52:00Z">
        <w:r w:rsidDel="00360DC0">
          <w:delText xml:space="preserve"> as </w:delText>
        </w:r>
      </w:del>
      <w:r>
        <w:t xml:space="preserve">Qmax </w:t>
      </w:r>
      <w:ins w:id="900" w:author="Trent Biggs" w:date="2015-08-31T13:53:00Z">
        <w:r w:rsidR="00360DC0">
          <w:t xml:space="preserve">in </w:t>
        </w:r>
      </w:ins>
      <w:del w:id="901" w:author="Trent Biggs" w:date="2015-08-31T13:53:00Z">
        <w:r w:rsidDel="00360DC0">
          <w:delText>(</w:delText>
        </w:r>
      </w:del>
      <w:r w:rsidR="005D50D5">
        <w:t>m</w:t>
      </w:r>
      <w:r w:rsidR="005D50D5">
        <w:rPr>
          <w:vertAlign w:val="superscript"/>
        </w:rPr>
        <w:t xml:space="preserve">3 </w:t>
      </w:r>
      <w:r>
        <w:t>/s/</w:t>
      </w:r>
      <w:r w:rsidR="005D50D5">
        <w:t>km</w:t>
      </w:r>
      <w:r w:rsidR="005D50D5">
        <w:rPr>
          <w:vertAlign w:val="superscript"/>
        </w:rPr>
        <w:t xml:space="preserve">2 </w:t>
      </w:r>
      <w:ins w:id="902" w:author="Trent Biggs" w:date="2015-08-31T13:53:00Z">
        <w:r w:rsidR="00360DC0">
          <w:t xml:space="preserve">, </w:t>
        </w:r>
      </w:ins>
      <w:del w:id="903" w:author="Trent Biggs" w:date="2015-08-31T13:53:00Z">
        <w:r w:rsidDel="00360DC0">
          <w:delText xml:space="preserve">) vs </w:delText>
        </w:r>
      </w:del>
      <w:r>
        <w:t xml:space="preserve">SSY </w:t>
      </w:r>
      <w:ins w:id="904" w:author="Trent Biggs" w:date="2015-08-31T13:53:00Z">
        <w:r w:rsidR="00360DC0">
          <w:t>in</w:t>
        </w:r>
      </w:ins>
      <w:del w:id="905" w:author="Trent Biggs" w:date="2015-08-31T13:53:00Z">
        <w:r w:rsidDel="00360DC0">
          <w:delText>(</w:delText>
        </w:r>
      </w:del>
      <w:ins w:id="906" w:author="Trent Biggs" w:date="2015-08-31T13:53:00Z">
        <w:r w:rsidR="00360DC0">
          <w:t xml:space="preserve"> </w:t>
        </w:r>
      </w:ins>
      <w:r>
        <w:t>Mg/</w:t>
      </w:r>
      <w:r w:rsidR="005D50D5">
        <w:t>km</w:t>
      </w:r>
      <w:r w:rsidR="005D50D5">
        <w:rPr>
          <w:vertAlign w:val="superscript"/>
        </w:rPr>
        <w:t xml:space="preserve">2 </w:t>
      </w:r>
      <w:r>
        <w:t>)</w:t>
      </w:r>
      <w:del w:id="907" w:author="Trent Biggs" w:date="2015-08-31T13:53:00Z">
        <w:r w:rsidDel="00360DC0">
          <w:delText>)</w:delText>
        </w:r>
      </w:del>
      <w:r>
        <w:t xml:space="preserve">. In eight sub-humid to semi-arid watersheds (0.45-22 </w:t>
      </w:r>
      <w:r w:rsidR="005D50D5">
        <w:t>km</w:t>
      </w:r>
      <w:r w:rsidR="005D50D5">
        <w:rPr>
          <w:vertAlign w:val="superscript"/>
        </w:rPr>
        <w:t>2</w:t>
      </w:r>
      <w:r>
        <w:t>),</w:t>
      </w:r>
      <w:r w:rsidR="0006407F">
        <w:t xml:space="preserve"> </w:t>
      </w:r>
      <w:r w:rsidR="0006407F">
        <w:fldChar w:fldCharType="begin" w:fldLock="1"/>
      </w:r>
      <w:r w:rsidR="0006407F">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06407F">
        <w:fldChar w:fldCharType="separate"/>
      </w:r>
      <w:r w:rsidR="0006407F">
        <w:rPr>
          <w:noProof/>
        </w:rPr>
        <w:t>Duvert et al.</w:t>
      </w:r>
      <w:r w:rsidR="0006407F" w:rsidRPr="0006407F">
        <w:rPr>
          <w:noProof/>
        </w:rPr>
        <w:t xml:space="preserve"> </w:t>
      </w:r>
      <w:r w:rsidR="0006407F">
        <w:rPr>
          <w:noProof/>
        </w:rPr>
        <w:t>(</w:t>
      </w:r>
      <w:r w:rsidR="0006407F" w:rsidRPr="0006407F">
        <w:rPr>
          <w:noProof/>
        </w:rPr>
        <w:t>2012)</w:t>
      </w:r>
      <w:r w:rsidR="0006407F">
        <w:fldChar w:fldCharType="end"/>
      </w:r>
      <w:r w:rsidR="0006407F">
        <w:t xml:space="preserve"> </w:t>
      </w:r>
      <w:r>
        <w:t xml:space="preserve"> found the intercepts ranged from 25-5,039. In Faga'alu, the intercept in the undisturbed, UPPER subwatershed was 0.35</w:t>
      </w:r>
      <w:del w:id="908" w:author="Trent Biggs" w:date="2015-08-31T13:53:00Z">
        <w:r w:rsidDel="00360DC0">
          <w:delText>3</w:delText>
        </w:r>
      </w:del>
      <w:r>
        <w:t>, and in the disturbed, TOTAL watershed the intercept was 1.38</w:t>
      </w:r>
      <w:del w:id="909" w:author="Trent Biggs" w:date="2015-08-31T13:53:00Z">
        <w:r w:rsidDel="00360DC0">
          <w:delText>0</w:delText>
        </w:r>
      </w:del>
      <w:r>
        <w:t xml:space="preserve">, which are an order of magnitude or two lower than the lowest intercepts in </w:t>
      </w:r>
      <w:r w:rsidR="00CB1906">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CB1906">
        <w:fldChar w:fldCharType="separate"/>
      </w:r>
      <w:r w:rsidR="00CB1906">
        <w:rPr>
          <w:noProof/>
        </w:rPr>
        <w:t>Rankl (</w:t>
      </w:r>
      <w:r w:rsidR="00CB1906" w:rsidRPr="0006407F">
        <w:rPr>
          <w:noProof/>
        </w:rPr>
        <w:t>2004)</w:t>
      </w:r>
      <w:r w:rsidR="00CB1906">
        <w:fldChar w:fldCharType="end"/>
      </w:r>
      <w:r w:rsidR="00CB1906">
        <w:t xml:space="preserve"> </w:t>
      </w:r>
      <w:r>
        <w:t xml:space="preserve">and </w:t>
      </w:r>
      <w:r w:rsidR="00CB1906">
        <w:fldChar w:fldCharType="begin" w:fldLock="1"/>
      </w:r>
      <w:r w:rsidR="00CB1906">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CB1906">
        <w:fldChar w:fldCharType="separate"/>
      </w:r>
      <w:r w:rsidR="00CB1906">
        <w:rPr>
          <w:noProof/>
        </w:rPr>
        <w:t>Duvert et al.</w:t>
      </w:r>
      <w:r w:rsidR="00CB1906" w:rsidRPr="0006407F">
        <w:rPr>
          <w:noProof/>
        </w:rPr>
        <w:t xml:space="preserve"> </w:t>
      </w:r>
      <w:r w:rsidR="00CB1906">
        <w:rPr>
          <w:noProof/>
        </w:rPr>
        <w:t>(</w:t>
      </w:r>
      <w:r w:rsidR="00CB1906" w:rsidRPr="0006407F">
        <w:rPr>
          <w:noProof/>
        </w:rPr>
        <w:t>2012)</w:t>
      </w:r>
      <w:r w:rsidR="00CB1906">
        <w:fldChar w:fldCharType="end"/>
      </w:r>
      <w:r>
        <w:t>. This suggests that sediment availability is relatively low in Faga'alu, under natural and human-disturbed conditions, likely due to the dense forest cover.</w:t>
      </w:r>
    </w:p>
    <w:p w:rsidR="00D758D4" w:rsidRDefault="000C26A7">
      <w:r>
        <w:t>High slope values  in the log-log plots (</w:t>
      </w:r>
      <w:r w:rsidR="005D50D5">
        <w:rPr>
          <w:rFonts w:ascii="Cambria Math" w:hAnsi="Cambria Math"/>
        </w:rPr>
        <w:t>β</w:t>
      </w:r>
      <w:r>
        <w:t xml:space="preserve"> coefficient) suggest that small changes in stream discharge lead to large increases in sediment load due to the erosive power of the river or the availability of new sediment sources at high Q</w:t>
      </w:r>
      <w:r w:rsidR="00C4512B">
        <w:t xml:space="preserve"> </w:t>
      </w:r>
      <w:r w:rsidR="00C4512B">
        <w:fldChar w:fldCharType="begin" w:fldLock="1"/>
      </w:r>
      <w:r w:rsidR="003A016D">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"mendeley" : { "formattedCitation" : "(Asselman, 2000)", "plainTextFormattedCitation" : "(Asselman, 2000)", "previouslyFormattedCitation" : "(Asselman, 2000)" }, "properties" : { "noteIndex" : 0 }, "schema" : "https://github.com/citation-style-language/schema/raw/master/csl-citation.json" }</w:instrText>
      </w:r>
      <w:r w:rsidR="00C4512B">
        <w:fldChar w:fldCharType="separate"/>
      </w:r>
      <w:r w:rsidR="00C4512B" w:rsidRPr="00C4512B">
        <w:rPr>
          <w:noProof/>
        </w:rPr>
        <w:t>(Asselman, 2000)</w:t>
      </w:r>
      <w:r w:rsidR="00C4512B">
        <w:fldChar w:fldCharType="end"/>
      </w:r>
      <w:r>
        <w:t>.</w:t>
      </w:r>
      <w:r w:rsidR="00C4512B">
        <w:t xml:space="preserve"> </w:t>
      </w:r>
      <w:r w:rsidR="00C4512B">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C4512B">
        <w:fldChar w:fldCharType="separate"/>
      </w:r>
      <w:r w:rsidR="00C4512B">
        <w:rPr>
          <w:noProof/>
        </w:rPr>
        <w:t>Rankl (</w:t>
      </w:r>
      <w:r w:rsidR="00C4512B" w:rsidRPr="0006407F">
        <w:rPr>
          <w:noProof/>
        </w:rPr>
        <w:t>2004)</w:t>
      </w:r>
      <w:r w:rsidR="00C4512B">
        <w:fldChar w:fldCharType="end"/>
      </w:r>
      <w:r>
        <w:t xml:space="preserve"> assumed that the slope was a function of rainfall intensity on hillslopes, and found that the slopes in five semi-arid to arid watersheds in Wyoming ranged from 1.07-1.29, and were not statistically different </w:t>
      </w:r>
      <w:r w:rsidR="003A016D">
        <w:t>among</w:t>
      </w:r>
      <w:r>
        <w:t xml:space="preserve"> watersheds. In the watersheds in</w:t>
      </w:r>
      <w:r w:rsidR="003A016D">
        <w:t xml:space="preserve"> </w:t>
      </w:r>
      <w:r w:rsidR="003A016D">
        <w:fldChar w:fldCharType="begin" w:fldLock="1"/>
      </w:r>
      <w:r w:rsidR="003A016D">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3A016D">
        <w:fldChar w:fldCharType="separate"/>
      </w:r>
      <w:r w:rsidR="003A016D">
        <w:rPr>
          <w:noProof/>
        </w:rPr>
        <w:t>Duvert et al. (</w:t>
      </w:r>
      <w:r w:rsidR="003A016D" w:rsidRPr="003A016D">
        <w:rPr>
          <w:noProof/>
        </w:rPr>
        <w:t>2012)</w:t>
      </w:r>
      <w:r w:rsidR="003A016D">
        <w:fldChar w:fldCharType="end"/>
      </w:r>
      <w:r>
        <w:t xml:space="preserve">, slopes ranged from 0.95-1.82, and from 1.06-2.45 in eighteen other watersheds (0.60-1,538 </w:t>
      </w:r>
      <w:r w:rsidR="005D50D5">
        <w:t>km</w:t>
      </w:r>
      <w:r w:rsidR="005D50D5">
        <w:rPr>
          <w:vertAlign w:val="superscript"/>
        </w:rPr>
        <w:t xml:space="preserve">2 </w:t>
      </w:r>
      <w:r>
        <w:t>) in diverse geographical settings</w:t>
      </w:r>
      <w:r w:rsidR="00E3209D">
        <w:t xml:space="preserve"> </w:t>
      </w:r>
      <w:r w:rsidR="00B52CC5">
        <w:fldChar w:fldCharType="begin" w:fldLock="1"/>
      </w:r>
      <w:r w:rsidR="001C41C3">
        <w:instrText>ADDIN CSL_CITATION { "citationItems" : [ { "id" : "ITEM-1", "itemData" : { "author" : [ { "dropping-particle" : "", "family" : "Tropeano", "given" : "D.", "non-dropping-particle" : "", "parse-names" : false, "suffix" : "" } ], "container-title" : "Earth Surface Processes and Landforms", "id" : "ITEM-1", "issued" : { "date-parts" : [ [ "1991" ] ] }, "page" : "323-339", "title" : "High flow events, sediment transport in a small streams in the \"Tertiary Basin\" area in Piedmont (northwest Italy)", "type" : "article-journal", "volume" : "16" }, "uris" : [ "http://www.mendeley.com/documents/?uuid=564b7133-06a7-4229-81dd-31b70d559266" ] }, { "id" : "ITEM-2", "itemData" : { "author" : [ { "dropping-particle" : "", "family" : "Basher", "given" : "L.R.", "non-dropping-particle" : "", "parse-names" : false, "suffix" : "" }, { "dropping-particle" : "", "family" : "Hicks", "given" : "D.M.", "non-dropping-particle" : "", "parse-names" : false, "suffix" : "" }, { "dropping-particle" : "", "family" : "Handyside", "given" : "B.", "non-dropping-particle" : "", "parse-names" : false, "suffix" : "" }, { "dropping-particle" : "", "family" : "Ross", "given" : "C.W.", "non-dropping-particle" : "", "parse-names" : false, "suffix" : "" } ], "container-title" : "Journal of Hydrology (NZ)", "id" : "ITEM-2", "issued" : { "date-parts" : [ [ "1997" ] ] }, "page" : "73-95", "title" : "Erosion and sediment transport from the market gardening lands at Pukekohe, Auckland, New Zealand", "type" : "article-journal", "volume" : "36" }, "uris" : [ "http://www.mendeley.com/documents/?uuid=01a202d4-0300-4781-8441-a414c3f1a9cf" ] }, { "id" : "ITEM-3", "itemData" : { "author" : [ { "dropping-particle" : "", "family" : "Fahey", "given" : "B.D.", "non-dropping-particle" : "", "parse-names" : false, "suffix" : "" }, { "dropping-particle" : "", "family" : "Marden", "given" : "M.", "non-dropping-particle" : "", "parse-names" : false, "suffix" : "" } ], "container-title" : "Journal of Hydrology (NZ)", "id" : "ITEM-3", "issued" : { "date-parts" : [ [ "2000" ] ] }, "page" : "49-63", "title" : "Sediment yields from a forested and a pasture catchment, coastal Hawke's Bay, North Island, New Zealand", "type" : "article-journal", "volume" : "39" }, "uris" : [ "http://www.mendeley.com/documents/?uuid=e4acead2-6c88-4075-bb84-191606e5270e" ] }, { "id" : "ITEM-4", "itemData" : { "author" : [ { "dropping-particle" : "", "family" : "Rankl", "given" : "James G.", "non-dropping-particle" : "", "parse-names" : false, "suffix" : "" } ], "id" : "ITEM-4",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"ITEM-5", "itemData" : { "author" : [ { "dropping-particle" : "", "family" : "Hicks", "given" : "D.M.", "non-dropping-particle" : "", "parse-names" : false, "suffix" : "" }, { "dropping-particle" : "", "family" : "Hoyle", "given" : "J.", "non-dropping-particle" : "", "parse-names" : false, "suffix" : "" }, { "dropping-particle" : "", "family" : "Roulston", "given" : "H.", "non-dropping-particle" : "", "parse-names" : false, "suffix" : "" } ], "id" : "ITEM-5", "issued" : { "date-parts" : [ [ "2009" ] ] }, "number-of-pages" : "89", "publisher" : "Prepared by NIWA for Auckland Regional Council", "title" : "Analysis of sediment yields within Auckland region. ARC Technical Report 2009/064", "type" : "report" }, "uris" : [ "http://www.mendeley.com/documents/?uuid=e5622ac6-90bd-4a49-a6ba-323310b17267" ] } ], "mendeley" : { "formattedCitation" : "(Basher et al., 1997; Fahey and Marden, 2000; Hicks et al., 2009; Rankl, 2004; Tropeano, 1991)", "plainTextFormattedCitation" : "(Basher et al., 1997; Fahey and Marden, 2000; Hicks et al., 2009; Rankl, 2004; Tropeano, 1991)", "previouslyFormattedCitation" : "(Basher et al., 1997; Fahey and Marden, 2000; Hicks et al., 2009; Rankl, 2004; Tropeano, 1991)" }, "properties" : { "noteIndex" : 0 }, "schema" : "https://github.com/citation-style-language/schema/raw/master/csl-citation.json" }</w:instrText>
      </w:r>
      <w:r w:rsidR="00B52CC5">
        <w:fldChar w:fldCharType="separate"/>
      </w:r>
      <w:r w:rsidR="00B52CC5" w:rsidRPr="00B52CC5">
        <w:rPr>
          <w:noProof/>
        </w:rPr>
        <w:t>(Basher et al., 1997; Fahey and Marden, 2000; Hicks et al., 2009; Rankl, 2004; Tropeano, 1991)</w:t>
      </w:r>
      <w:r w:rsidR="00B52CC5">
        <w:fldChar w:fldCharType="end"/>
      </w:r>
      <w:r>
        <w:t xml:space="preserve"> compiled by </w:t>
      </w:r>
      <w:r w:rsidR="003A016D">
        <w:fldChar w:fldCharType="begin" w:fldLock="1"/>
      </w:r>
      <w:r w:rsidR="003A016D">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3A016D">
        <w:fldChar w:fldCharType="separate"/>
      </w:r>
      <w:r w:rsidR="003A016D">
        <w:rPr>
          <w:noProof/>
        </w:rPr>
        <w:t>Duvert et al. (</w:t>
      </w:r>
      <w:r w:rsidR="003A016D" w:rsidRPr="003A016D">
        <w:rPr>
          <w:noProof/>
        </w:rPr>
        <w:t>2012)</w:t>
      </w:r>
      <w:r w:rsidR="003A016D">
        <w:fldChar w:fldCharType="end"/>
      </w:r>
      <w:r>
        <w:t xml:space="preserve">. In Faga'alu, slopes were </w:t>
      </w:r>
      <w:r w:rsidR="003A016D">
        <w:t>1.4 and 1.8</w:t>
      </w:r>
      <w:r>
        <w:t xml:space="preserve"> in the UPPER and TOTAL Faga'alu watersheds, respectively, which are very consistent with the watersheds presented in </w:t>
      </w:r>
      <w:r w:rsidR="003A016D">
        <w:fldChar w:fldCharType="begin" w:fldLock="1"/>
      </w:r>
      <w:r w:rsidR="003A016D">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3A016D">
        <w:fldChar w:fldCharType="separate"/>
      </w:r>
      <w:r w:rsidR="003A016D">
        <w:rPr>
          <w:noProof/>
        </w:rPr>
        <w:t>Duvert et al. (</w:t>
      </w:r>
      <w:r w:rsidR="003A016D" w:rsidRPr="003A016D">
        <w:rPr>
          <w:noProof/>
        </w:rPr>
        <w:t>2012)</w:t>
      </w:r>
      <w:r w:rsidR="003A016D">
        <w:fldChar w:fldCharType="end"/>
      </w:r>
      <w:r w:rsidR="004A13FB">
        <w:t xml:space="preserve"> and </w:t>
      </w:r>
      <w:r w:rsidR="004A13FB">
        <w:fldChar w:fldCharType="begin" w:fldLock="1"/>
      </w:r>
      <w:r w:rsidR="008F33F6">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4A13FB">
        <w:fldChar w:fldCharType="separate"/>
      </w:r>
      <w:r w:rsidR="004A13FB" w:rsidRPr="004A13FB">
        <w:rPr>
          <w:noProof/>
        </w:rPr>
        <w:t>Ra</w:t>
      </w:r>
      <w:r w:rsidR="004A13FB">
        <w:rPr>
          <w:noProof/>
        </w:rPr>
        <w:t>nkl (</w:t>
      </w:r>
      <w:r w:rsidR="004A13FB" w:rsidRPr="004A13FB">
        <w:rPr>
          <w:noProof/>
        </w:rPr>
        <w:t>2004)</w:t>
      </w:r>
      <w:r w:rsidR="004A13FB">
        <w:fldChar w:fldCharType="end"/>
      </w:r>
      <w:r>
        <w:t>.</w:t>
      </w:r>
    </w:p>
    <w:p w:rsidR="00D758D4" w:rsidRDefault="000C26A7">
      <w:r>
        <w:t xml:space="preserve">In Faga'alu, SSY was least correlated with the Erosivity Index (EI30). </w:t>
      </w:r>
      <w:r w:rsidR="003A016D">
        <w:fldChar w:fldCharType="begin" w:fldLock="1"/>
      </w:r>
      <w:r w:rsidR="003A016D">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3A016D">
        <w:fldChar w:fldCharType="separate"/>
      </w:r>
      <w:r w:rsidR="003A016D">
        <w:rPr>
          <w:noProof/>
        </w:rPr>
        <w:t>Duvert et al. (</w:t>
      </w:r>
      <w:r w:rsidR="003A016D" w:rsidRPr="003A016D">
        <w:rPr>
          <w:noProof/>
        </w:rPr>
        <w:t>2012)</w:t>
      </w:r>
      <w:r w:rsidR="003A016D">
        <w:fldChar w:fldCharType="end"/>
      </w:r>
      <w:r w:rsidR="003A016D">
        <w:t xml:space="preserve"> </w:t>
      </w:r>
      <w:r>
        <w:t xml:space="preserve">also found low correlation coefficients with 5 min rainfall intensity for 8 watersheds in France and Mexico. </w:t>
      </w:r>
      <w:r w:rsidR="003A016D">
        <w:fldChar w:fldCharType="begin" w:fldLock="1"/>
      </w:r>
      <w:r w:rsidR="004A13FB">
        <w:instrText>ADDIN CSL_CITATION { "citationItems" : [ { "id" : "ITEM-1", "itemData" : { "author" : [ { "dropping-particle" : "", "family" : "Rodrigues", "given" : "Joseilson Oliveira", "non-dropping-particle" : "", "parse-names" : false, "suffix" : "" }, { "dropping-particle" : "", "family" : "Andrade", "given" : "Eunice Maia", "non-dropping-particle" : "", "parse-names" : false, "suffix" : "" }, { "dropping-particle" : "", "family" : "Ribeiro", "given" : "Luiz Alberto", "non-dropping-particle" : "", "parse-names" : false, "suffix" : "" } ], "container-title" : "Revista Ci\u00eancia Agron\u00f4mica", "id" : "ITEM-1", "issue" : "3", "issued" : { "date-parts" : [ [ "2013" ] ] }, "page" : "488-498", "title" : "Sediment loss in semiarid small watershed due to the land use", "type" : "article-journal", "volume" : "44" }, "uris" : [ "http://www.mendeley.com/documents/?uuid=798a9caf-fe1a-489b-bbfc-ce846579021d" ] } ], "mendeley" : { "formattedCitation" : "(Rodrigues et al., 2013)", "manualFormatting" : "Rodrigues et al. (2013)", "plainTextFormattedCitation" : "(Rodrigues et al., 2013)", "previouslyFormattedCitation" : "(Rodrigues et al., 2013)" }, "properties" : { "noteIndex" : 0 }, "schema" : "https://github.com/citation-style-language/schema/raw/master/csl-citation.json" }</w:instrText>
      </w:r>
      <w:r w:rsidR="003A016D">
        <w:fldChar w:fldCharType="separate"/>
      </w:r>
      <w:r w:rsidR="003A016D">
        <w:rPr>
          <w:noProof/>
        </w:rPr>
        <w:t>Rodrigues et al. (</w:t>
      </w:r>
      <w:r w:rsidR="003A016D" w:rsidRPr="003A016D">
        <w:rPr>
          <w:noProof/>
        </w:rPr>
        <w:t>2013)</w:t>
      </w:r>
      <w:r w:rsidR="003A016D">
        <w:fldChar w:fldCharType="end"/>
      </w:r>
      <w:r>
        <w:t xml:space="preserve"> hypothesized that EI30 is poorly correlated with SSY due to the effect of previous events on antecedent moisture conditions and in-channel sediment storage.</w:t>
      </w:r>
      <w:r w:rsidR="003A016D">
        <w:t xml:space="preserve"> </w:t>
      </w:r>
      <w:r w:rsidR="003A016D">
        <w:fldChar w:fldCharType="begin" w:fldLock="1"/>
      </w:r>
      <w:r w:rsidR="00E5494F">
        <w:instrText>ADDIN CSL_CITATION { "citationItems" : [ { "id" : "ITEM-1", "itemData" : { "DOI" : "10.1002/ldr.694", "ISBN" : "1085-3278", "ISSN" : "1085-3278", "abstract" : "The influence of land use on runoff and soil loss was assessed on two small watersheds in the Eastern Caribbean island of St Lucia, under contrasting land management regimes. The data generated from these watersheds revealed that the soil losses from an intensively cultivated agricultural watershed were 20-times higher in magnitude than that of a forested watershed both for peak rainfall event and for total duration of analysis. This was due to higher surface runoff rates and exposure of soil to direct raindrop impact within cultivated areas. Whereas the forest canopy cover in combination with higher infiltration capacities of the forested land reduced the erosive runoff from the forest watershed and thus the soil loss. Moreover, the energy intensities of large storms in excess of 40 mm were estimated and found to range between 400 MJ mm ha(-1) h(-1) and 1834MJ mm ha(-1)h(-1).' Soil loss from the agricultural watershed was strongly correlated (R-2 = 0.85) to storm energy-intensity (EI30). However, the correlation of soil loss with the EI30 (R-2 = 0.71) was poor for the forest watershed due to the effect of canopy vegetation, which significantly reduced the energy of raindrop imp, act. Over the study period, cumulative soil losses were 10.0 ha(-)1 for the agricultural site and 0(.)5t ha(-1) for the forest site. The largest storm observed during the study period resulted in erosion losses of 3-78 t ha(-1) and 0.2t ha(-1) from the agricultural and forest sites respectively. The regression models were developed using the measured data for prediction of runoff and soil loss over the watersheds of St Lucia under similar conditions. This study contributed towards efficient watershed management planning and implementation of suitable water conservation measures in St Lucia. Copyright (c) 2005 John Wiley &amp; Sons, Ltd.", "author" : [ { "dropping-particle" : "", "family" : "Cox", "given" : "C.A.", "non-dropping-particle" : "", "parse-names" : false, "suffix" : "" }, { "dropping-particle" : "", "family" : "Sarangi", "given" : "A.", "non-dropping-particle" : "", "parse-names" : false, "suffix" : "" }, { "dropping-particle" : "", "family" : "Madramootoo", "given" : "C.A.", "non-dropping-particle" : "", "parse-names" : false, "suffix" : "" } ], "container-title" : "Land Degradation &amp; Development", "id" : "ITEM-1", "issue" : "1", "issued" : { "date-parts" : [ [ "2006" ] ] }, "page" : "55-72", "title" : "Effect of land management on runoff and soil losses from two small watersheds in St Lucia", "type" : "article-journal", "volume" : "17" }, "uris" : [ "http://www.mendeley.com/documents/?uuid=4a153b5a-0ad8-4d89-b686-575790ae04bf" ] } ], "mendeley" : { "formattedCitation" : "(Cox et al., 2006)", "manualFormatting" : "Cox et al. (2006)", "plainTextFormattedCitation" : "(Cox et al., 2006)", "previouslyFormattedCitation" : "(Cox et al., 2006)" }, "properties" : { "noteIndex" : 0 }, "schema" : "https://github.com/citation-style-language/schema/raw/master/csl-citation.json" }</w:instrText>
      </w:r>
      <w:r w:rsidR="003A016D">
        <w:fldChar w:fldCharType="separate"/>
      </w:r>
      <w:r w:rsidR="003A016D">
        <w:rPr>
          <w:noProof/>
        </w:rPr>
        <w:t>Cox et al.</w:t>
      </w:r>
      <w:r w:rsidR="003A016D" w:rsidRPr="003A016D">
        <w:rPr>
          <w:noProof/>
        </w:rPr>
        <w:t xml:space="preserve"> </w:t>
      </w:r>
      <w:r w:rsidR="003A016D">
        <w:rPr>
          <w:noProof/>
        </w:rPr>
        <w:t>(</w:t>
      </w:r>
      <w:r w:rsidR="003A016D" w:rsidRPr="003A016D">
        <w:rPr>
          <w:noProof/>
        </w:rPr>
        <w:t>2006)</w:t>
      </w:r>
      <w:r w:rsidR="003A016D">
        <w:fldChar w:fldCharType="end"/>
      </w:r>
      <w:r>
        <w:t xml:space="preserve"> found EI30 was more correlated with soil loss in an agricultural </w:t>
      </w:r>
      <w:r w:rsidR="003A016D">
        <w:t>watershed</w:t>
      </w:r>
      <w:r>
        <w:t xml:space="preserve"> than a forested watershed, and Faga'alu is mainly covered in dense forest. Similar to other studies</w:t>
      </w:r>
      <w:r w:rsidR="003A016D">
        <w:t xml:space="preserve"> </w:t>
      </w:r>
      <w:r w:rsidR="003A016D">
        <w:fldChar w:fldCharType="begin" w:fldLock="1"/>
      </w:r>
      <w:r w:rsidR="004A13FB">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"ITEM-2", "issue" : "1", "issued" : { "date-parts" : [ [ "2003" ] ] }, "page" : "27-38", "title" : "Sediment yields from plantation forestry and pastoral farming, coastal Hawke's Bay, North Island, New Zealand", "type" : "article-journal", "volume" : "42" }, "uris" : [ "http://www.mendeley.com/documents/?uuid=3171324e-44a1-4b3c-9404-ff8099105a7c" ] }, { "id" : "ITEM-3", "itemData" : { "author" : [ { "dropping-particle" : "", "family" : "Rankl", "given" : "James G.", "non-dropping-particle" : "", "parse-names" : false, "suffix" : "" } ], "id" : "ITEM-3",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"ITEM-4",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"ITEM-4", "issue" : "3", "issued" : { "date-parts" : [ [ "2011", "9" ] ] }, "page" : "333-356", "title" : "Sediment yield response to large storm events and forest harvesting, Motueka River, New Zealand", "type" : "article-journal", "volume" : "45" }, "uris" : [ "http://www.mendeley.com/documents/?uuid=6bc2684b-87fb-454c-afee-27dc666c3670" ] }, { "id" : "ITEM-5",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"ITEM-5",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"ITEM-6", "itemData" : { "author" : [ { "dropping-particle" : "", "family" : "Rodrigues", "given" : "Joseilson Oliveira", "non-dropping-particle" : "", "parse-names" : false, "suffix" : "" }, { "dropping-particle" : "", "family" : "Andrade", "given" : "Eunice Maia", "non-dropping-particle" : "", "parse-names" : false, "suffix" : "" }, { "dropping-particle" : "", "family" : "Ribeiro", "given" : "Luiz Alberto", "non-dropping-particle" : "", "parse-names" : false, "suffix" : "" } ], "container-title" : "Revista Ci\u00eancia Agron\u00f4mica", "id" : "ITEM-6", "issue" : "3", "issued" : { "date-parts" : [ [ "2013" ] ] }, "page" : "488-498", "title" : "Sediment loss in semiarid small watershed due to the land use", "type" : "article-journal", "volume" : "44" }, "uris" : [ "http://www.mendeley.com/documents/?uuid=798a9caf-fe1a-489b-bbfc-ce846579021d" ] } ], "mendeley" : { "formattedCitation" : "(Basher et al., 2011; Duvert et al., 2012; Fahey et al., 2003; Hicks, 1990; Rankl, 2004; Rodrigues et al., 2013)", "plainTextFormattedCitation" : "(Basher et al., 2011; Duvert et al., 2012; Fahey et al., 2003; Hicks, 1990; Rankl, 2004; Rodrigues et al., 2013)", "previouslyFormattedCitation" : "(Basher et al., 2011; Duvert et al., 2012; Fahey et al., 2003; Hicks, 1990; Rankl, 2004; Rodrigues et al., 2013)" }, "properties" : { "noteIndex" : 0 }, "schema" : "https://github.com/citation-style-language/schema/raw/master/csl-citation.json" }</w:instrText>
      </w:r>
      <w:r w:rsidR="003A016D">
        <w:fldChar w:fldCharType="separate"/>
      </w:r>
      <w:r w:rsidR="003A016D" w:rsidRPr="003A016D">
        <w:rPr>
          <w:noProof/>
        </w:rPr>
        <w:t>(Basher et al., 2011; Duvert et al., 2012; Fahey et al., 2003; Hicks, 1990; Rankl, 2004; Rodrigues et al., 2013)</w:t>
      </w:r>
      <w:r w:rsidR="003A016D">
        <w:fldChar w:fldCharType="end"/>
      </w:r>
      <w:r>
        <w:t xml:space="preserve"> the highest correlations with SSY</w:t>
      </w:r>
      <w:r w:rsidR="003A016D" w:rsidRPr="003A016D">
        <w:rPr>
          <w:vertAlign w:val="subscript"/>
        </w:rPr>
        <w:t>EV</w:t>
      </w:r>
      <w:r>
        <w:t xml:space="preserve"> </w:t>
      </w:r>
      <w:ins w:id="910" w:author="Trent Biggs" w:date="2015-08-31T13:55:00Z">
        <w:r w:rsidR="002229DB">
          <w:t xml:space="preserve">at Faga’alu </w:t>
        </w:r>
      </w:ins>
      <w:r>
        <w:t>were observed for discharge metrics, particula</w:t>
      </w:r>
      <w:r w:rsidR="008F33F6">
        <w:t>rly Qmax which had the highest</w:t>
      </w:r>
      <w:r>
        <w:t xml:space="preserve"> correlation</w:t>
      </w:r>
      <w:r w:rsidR="008F33F6">
        <w:t xml:space="preserve"> of the tested storm metrics</w:t>
      </w:r>
      <w:r>
        <w:t>.</w:t>
      </w:r>
    </w:p>
    <w:p w:rsidR="00D758D4" w:rsidRDefault="000C26A7">
      <w:pPr>
        <w:pStyle w:val="Heading3"/>
      </w:pPr>
      <w:r>
        <w:t>Comparing sSSY and SSC in other small Pacific Island watersheds</w:t>
      </w:r>
    </w:p>
    <w:p w:rsidR="00D758D4" w:rsidRDefault="000C26A7">
      <w:commentRangeStart w:id="911"/>
      <w:r>
        <w:t>Sediment</w:t>
      </w:r>
      <w:commentRangeEnd w:id="911"/>
      <w:r w:rsidR="009F3941">
        <w:rPr>
          <w:rStyle w:val="CommentReference"/>
        </w:rPr>
        <w:commentReference w:id="911"/>
      </w:r>
      <w:r>
        <w:t xml:space="preserve"> yield is highly variable among individual watersheds, but </w:t>
      </w:r>
      <w:ins w:id="912" w:author="Trent Biggs" w:date="2015-08-31T13:56:00Z">
        <w:r w:rsidR="007A5C76">
          <w:t xml:space="preserve">is </w:t>
        </w:r>
      </w:ins>
      <w:r>
        <w:t>generally controlled by climate, vegetation cover, and geology, with human disturbance playing an incre</w:t>
      </w:r>
      <w:r w:rsidR="003A016D">
        <w:t xml:space="preserve">asing role in the 20th century </w:t>
      </w:r>
      <w:r w:rsidR="003A016D">
        <w:fldChar w:fldCharType="begin" w:fldLock="1"/>
      </w:r>
      <w:r w:rsidR="00804ACF">
        <w:instrText>ADDIN CSL_CITATION { "citationItems" : [ { "id" : "ITEM-1", "itemData" : { "DOI" : "10.1126/science.1109454", "author" : [ { "dropping-particle" : "", "family" : "Syvitski", "given" : "J P M", "non-dropping-particle" : "", "parse-names" : false, "suffix" : "" }, { "dropping-particle" : "", "family" : "V\u00f6r\u00f6smarty", "given" : "C J", "non-dropping-particle" : "", "parse-names" : false, "suffix" : "" }, { "dropping-particle" : "", "family" : "Kettner", "given" : "A J", "non-dropping-particle" : "", "parse-names" : false, "suffix" : "" }, { "dropping-particle" : "", "family" : "Green", "given" : "P", "non-dropping-particle" : "", "parse-names" : false, "suffix" : "" } ], "container-title" : "Science", "id" : "ITEM-1", "issue" : "5720", "issued" : { "date-parts" : [ [ "2005" ] ] }, "page" : "376-380", "title" : "Impact of humans on the flux of terrestrial sediment to the global coastal ocean", "type" : "article-journal", "volume" : "308" }, "uris" : [ "http://www.mendeley.com/documents/?uuid=8ce93f26-b951-4188-9191-d6b46b5c7acd" ] } ], "mendeley" : { "formattedCitation" : "(Syvitski et al., 2005)", "plainTextFormattedCitation" : "(Syvitski et al., 2005)", "previouslyFormattedCitation" : "(Syvitski et al., 2005)" }, "properties" : { "noteIndex" : 0 }, "schema" : "https://github.com/citation-style-language/schema/raw/master/csl-citation.json" }</w:instrText>
      </w:r>
      <w:r w:rsidR="003A016D">
        <w:fldChar w:fldCharType="separate"/>
      </w:r>
      <w:r w:rsidR="003A016D" w:rsidRPr="003A016D">
        <w:rPr>
          <w:noProof/>
        </w:rPr>
        <w:t>(Syvitski et al., 2005)</w:t>
      </w:r>
      <w:r w:rsidR="003A016D">
        <w:fldChar w:fldCharType="end"/>
      </w:r>
      <w:r>
        <w:t>. Sediment yields in tropical Southeast Asia and high-standing islands between Asia and Australia range from ~10 tons/</w:t>
      </w:r>
      <w:r w:rsidR="005D50D5">
        <w:t>km</w:t>
      </w:r>
      <w:r w:rsidR="005D50D5">
        <w:rPr>
          <w:vertAlign w:val="superscript"/>
        </w:rPr>
        <w:t xml:space="preserve">2 </w:t>
      </w:r>
      <w:r>
        <w:t>/yr in the granitic Malaysian Peninsula to ~10,000 tons/</w:t>
      </w:r>
      <w:r w:rsidR="005D50D5">
        <w:t>km</w:t>
      </w:r>
      <w:r w:rsidR="005D50D5">
        <w:rPr>
          <w:vertAlign w:val="superscript"/>
        </w:rPr>
        <w:t xml:space="preserve">2 </w:t>
      </w:r>
      <w:r>
        <w:t>/yr in the tectonically active, steeply sloped island of Papua New Guinea</w:t>
      </w:r>
      <w:r w:rsidR="00261537">
        <w:t xml:space="preserve"> </w:t>
      </w:r>
      <w:r w:rsidR="00261537">
        <w:fldChar w:fldCharType="begin" w:fldLock="1"/>
      </w:r>
      <w:r w:rsidR="00261537">
        <w:instrText>ADDIN CSL_CITATION { "citationItems" : [ { "id" : "ITEM-1", "itemData" : { "ISSN" : "0144-7815", "abstract" : "The Southeast Asian region provides an excellent range of tectonic styles within the humid tropics against which to test ideas of geologic and climatic controls of sediment yields in tropical forests and in which to examine the increase in sediment yield following clearance. The available data on sediment yields for Southeast Asian catchments are diverse and varied, with many reliant on spot samples and estimation of storm-period yields from rating curves. Recent data obtained using automatic sampling during storms may give better estimates. Volcanic activity and associated mass movements undoubtedly greatly affect sediment yields, but landslides are also a significant contributor to sediment yields in natural forests on the Tertiary sedimentary rocks of Borneo. Malaysian data shows increases in sediment yield under logging regimes of up to 20 time the undisturbed rate. Shifting cultivation does not increase sediment yields significantly, largely because so much organic debris is left on the ground. Urbanization and mining increase sediment yield in stable terrain by two to three orders of magnitudes in catchments of several km2, but yields from construction sites can exceed those from the most unstable, tectonically active natural environments in Southeast Asia.", "author" : [ { "dropping-particle" : "", "family" : "Douglas", "given" : "I", "non-dropping-particle" : "", "parse-names" : false, "suffix" : "" } ], "container-title" : "IAHS-AISH Publication", "id" : "ITEM-1", "issue" : "236", "issued" : { "date-parts" : [ [ "1996" ] ] }, "page" : "463-471", "title" : "The impact of land-use changes, especially logging, shifting cultivation, mining and urbanization on sediment yields in humid tropical Southeast Asia: A review with special reference to Borneo", "type" : "article-journal", "volume" : "236" }, "uris" : [ "http://www.mendeley.com/documents/?uuid=55e3645f-1776-47c0-81ee-d3802057e08a" ] } ], "mendeley" : { "formattedCitation" : "(Douglas, 1996)", "plainTextFormattedCitation" : "(Douglas, 1996)", "previouslyFormattedCitation" : "(Douglas, 1996)" }, "properties" : { "noteIndex" : 0 }, "schema" : "https://github.com/citation-style-language/schema/raw/master/csl-citation.json" }</w:instrText>
      </w:r>
      <w:r w:rsidR="00261537">
        <w:fldChar w:fldCharType="separate"/>
      </w:r>
      <w:r w:rsidR="00261537" w:rsidRPr="00261537">
        <w:rPr>
          <w:noProof/>
        </w:rPr>
        <w:t>(Douglas, 1996)</w:t>
      </w:r>
      <w:r w:rsidR="00261537">
        <w:fldChar w:fldCharType="end"/>
      </w:r>
      <w:r>
        <w:t>. Sediment yields from Faga'alu are on the lower end of the range, with sSSY of 33-80 tons/</w:t>
      </w:r>
      <w:r w:rsidR="005D50D5">
        <w:t>km</w:t>
      </w:r>
      <w:r w:rsidR="005D50D5">
        <w:rPr>
          <w:vertAlign w:val="superscript"/>
        </w:rPr>
        <w:t xml:space="preserve">2 </w:t>
      </w:r>
      <w:r>
        <w:t>/yr from the undisturbed UPPER watershed, and 170-380 tons/</w:t>
      </w:r>
      <w:r w:rsidR="005D50D5">
        <w:t>km</w:t>
      </w:r>
      <w:r w:rsidR="005D50D5">
        <w:rPr>
          <w:vertAlign w:val="superscript"/>
        </w:rPr>
        <w:t xml:space="preserve">2 </w:t>
      </w:r>
      <w:r>
        <w:t>/yr from the disturbed TOTAL watershed.</w:t>
      </w:r>
    </w:p>
    <w:commentRangeStart w:id="913"/>
    <w:p w:rsidR="00D758D4" w:rsidRDefault="00261537">
      <w:r>
        <w:fldChar w:fldCharType="begin" w:fldLock="1"/>
      </w:r>
      <w:r w:rsidR="00804ACF">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instrText>
      </w:r>
      <w:r>
        <w:fldChar w:fldCharType="separate"/>
      </w:r>
      <w:r w:rsidRPr="00261537">
        <w:rPr>
          <w:noProof/>
        </w:rPr>
        <w:t>Mill</w:t>
      </w:r>
      <w:r>
        <w:rPr>
          <w:noProof/>
        </w:rPr>
        <w:t>iman and Syvitski</w:t>
      </w:r>
      <w:r w:rsidRPr="00261537">
        <w:rPr>
          <w:noProof/>
        </w:rPr>
        <w:t xml:space="preserve"> </w:t>
      </w:r>
      <w:r>
        <w:rPr>
          <w:noProof/>
        </w:rPr>
        <w:t>(</w:t>
      </w:r>
      <w:r w:rsidRPr="00261537">
        <w:rPr>
          <w:noProof/>
        </w:rPr>
        <w:t>1992)</w:t>
      </w:r>
      <w:r>
        <w:fldChar w:fldCharType="end"/>
      </w:r>
      <w:r w:rsidR="000C26A7">
        <w:t xml:space="preserve"> report there is an unusually high average sSSY of 1,000-3,000 tons/</w:t>
      </w:r>
      <w:r w:rsidR="005D50D5">
        <w:t>km</w:t>
      </w:r>
      <w:r w:rsidR="005D50D5">
        <w:rPr>
          <w:vertAlign w:val="superscript"/>
        </w:rPr>
        <w:t xml:space="preserve">2 </w:t>
      </w:r>
      <w:r w:rsidR="000C26A7">
        <w:t xml:space="preserve">/year, from watersheds (10-100,000 </w:t>
      </w:r>
      <w:r w:rsidR="005D50D5">
        <w:t>km</w:t>
      </w:r>
      <w:r w:rsidR="005D50D5">
        <w:rPr>
          <w:vertAlign w:val="superscript"/>
        </w:rPr>
        <w:t>2</w:t>
      </w:r>
      <w:r w:rsidR="000C26A7">
        <w:t xml:space="preserve">) in tropical Asia and Oceania. </w:t>
      </w:r>
      <w:r>
        <w:fldChar w:fldCharType="begin" w:fldLock="1"/>
      </w:r>
      <w:r w:rsidR="00804ACF">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Syvitski's (1992)", "plainTextFormattedCitation" : "(Milliman and Syvitski, 1992)", "previouslyFormattedCitation" : "(Milliman and Syvitski, 1992)" }, "properties" : { "noteIndex" : 0 }, "schema" : "https://github.com/citation-style-language/schema/raw/master/csl-citation.json" }</w:instrText>
      </w:r>
      <w:r>
        <w:fldChar w:fldCharType="separate"/>
      </w:r>
      <w:r w:rsidRPr="00261537">
        <w:rPr>
          <w:noProof/>
        </w:rPr>
        <w:t>Mill</w:t>
      </w:r>
      <w:r>
        <w:rPr>
          <w:noProof/>
        </w:rPr>
        <w:t>iman and Syvitski's</w:t>
      </w:r>
      <w:r w:rsidRPr="00261537">
        <w:rPr>
          <w:noProof/>
        </w:rPr>
        <w:t xml:space="preserve"> </w:t>
      </w:r>
      <w:r>
        <w:rPr>
          <w:noProof/>
        </w:rPr>
        <w:t>(</w:t>
      </w:r>
      <w:r w:rsidRPr="00261537">
        <w:rPr>
          <w:noProof/>
        </w:rPr>
        <w:t>1992)</w:t>
      </w:r>
      <w:r>
        <w:fldChar w:fldCharType="end"/>
      </w:r>
      <w:r w:rsidR="000C26A7">
        <w:t xml:space="preserve"> regional models of sSSY as a function of basin size and maximum elevation predict only 13 tons/</w:t>
      </w:r>
      <w:r w:rsidR="005D50D5">
        <w:t>km</w:t>
      </w:r>
      <w:r w:rsidR="005D50D5">
        <w:rPr>
          <w:vertAlign w:val="superscript"/>
        </w:rPr>
        <w:t xml:space="preserve">2 </w:t>
      </w:r>
      <w:r w:rsidR="000C26A7">
        <w:t>/year from watersheds with peak elevation 500-1,000 m (highest point of UPPER Faga'alu subwatershed is 653 m), but 68 tons/</w:t>
      </w:r>
      <w:r w:rsidR="005D50D5">
        <w:t>km</w:t>
      </w:r>
      <w:r w:rsidR="005D50D5">
        <w:rPr>
          <w:vertAlign w:val="superscript"/>
        </w:rPr>
        <w:t xml:space="preserve">2 </w:t>
      </w:r>
      <w:r w:rsidR="000C26A7">
        <w:t>/year for max elevations of 1,000-3,000 m</w:t>
      </w:r>
      <w:r w:rsidR="008F33F6">
        <w:t>,</w:t>
      </w:r>
      <w:commentRangeEnd w:id="913"/>
      <w:r w:rsidR="007A5C76">
        <w:rPr>
          <w:rStyle w:val="CommentReference"/>
        </w:rPr>
        <w:commentReference w:id="913"/>
      </w:r>
      <w:r w:rsidR="008F33F6">
        <w:t xml:space="preserve"> which is comparable to SSY measured from UPPER Faga’alu watershed (</w:t>
      </w:r>
      <w:del w:id="914" w:author="Trent Biggs" w:date="2015-08-31T13:58:00Z">
        <w:r w:rsidR="008F33F6" w:rsidDel="007A5C76">
          <w:delText>=</w:delText>
        </w:r>
      </w:del>
      <w:r w:rsidR="008F33F6">
        <w:t>33-80 tons/km</w:t>
      </w:r>
      <w:r w:rsidR="008F33F6">
        <w:rPr>
          <w:vertAlign w:val="superscript"/>
        </w:rPr>
        <w:t xml:space="preserve">2 </w:t>
      </w:r>
      <w:r w:rsidR="008F33F6">
        <w:t>/yr)</w:t>
      </w:r>
      <w:r w:rsidR="000C26A7">
        <w:t xml:space="preserve">. Given the high vegetation cover and lack of human activity in the UPPER Faga'alu subwatershed, it is assumed that sSSY should be several orders of magnitude </w:t>
      </w:r>
      <w:commentRangeStart w:id="915"/>
      <w:r w:rsidR="000C26A7">
        <w:t xml:space="preserve">lower than watersheds presented in </w:t>
      </w:r>
      <w:r>
        <w:fldChar w:fldCharType="begin" w:fldLock="1"/>
      </w:r>
      <w:r w:rsidR="00804ACF">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instrText>
      </w:r>
      <w:r>
        <w:fldChar w:fldCharType="separate"/>
      </w:r>
      <w:r w:rsidRPr="00261537">
        <w:rPr>
          <w:noProof/>
        </w:rPr>
        <w:t>Mill</w:t>
      </w:r>
      <w:r>
        <w:rPr>
          <w:noProof/>
        </w:rPr>
        <w:t>iman and Syvitski</w:t>
      </w:r>
      <w:r w:rsidRPr="00261537">
        <w:rPr>
          <w:noProof/>
        </w:rPr>
        <w:t xml:space="preserve"> </w:t>
      </w:r>
      <w:r>
        <w:rPr>
          <w:noProof/>
        </w:rPr>
        <w:t>(</w:t>
      </w:r>
      <w:r w:rsidRPr="00261537">
        <w:rPr>
          <w:noProof/>
        </w:rPr>
        <w:t>1992)</w:t>
      </w:r>
      <w:r>
        <w:fldChar w:fldCharType="end"/>
      </w:r>
      <w:commentRangeEnd w:id="915"/>
      <w:r w:rsidR="007A5C76">
        <w:rPr>
          <w:rStyle w:val="CommentReference"/>
        </w:rPr>
        <w:commentReference w:id="915"/>
      </w:r>
      <w:r w:rsidR="000C26A7">
        <w:t xml:space="preserve"> but sSSY from the forested UPPER Faga'alu subwatershed was approximately two times higher. However, the UPPER subwatershed is a smaller watershed than </w:t>
      </w:r>
      <w:del w:id="916" w:author="Trent Biggs" w:date="2015-08-31T14:11:00Z">
        <w:r w:rsidR="000C26A7" w:rsidDel="009F3941">
          <w:delText xml:space="preserve">they </w:delText>
        </w:r>
      </w:del>
      <w:r w:rsidR="000C26A7">
        <w:t xml:space="preserve">included in </w:t>
      </w:r>
      <w:ins w:id="917" w:author="Trent Biggs" w:date="2015-08-31T14:12:00Z">
        <w:r w:rsidR="009F3941">
          <w:t>Milliman and Syvistki (1992)</w:t>
        </w:r>
      </w:ins>
      <w:del w:id="918" w:author="Trent Biggs" w:date="2015-08-31T14:11:00Z">
        <w:r w:rsidR="000C26A7" w:rsidDel="009F3941">
          <w:delText>their analysis</w:delText>
        </w:r>
      </w:del>
      <w:r w:rsidR="000C26A7">
        <w:t xml:space="preserve"> (smallest 100 </w:t>
      </w:r>
      <w:r w:rsidR="005D50D5">
        <w:t>km</w:t>
      </w:r>
      <w:r w:rsidR="005D50D5">
        <w:rPr>
          <w:vertAlign w:val="superscript"/>
        </w:rPr>
        <w:t>2</w:t>
      </w:r>
      <w:r w:rsidR="000C26A7">
        <w:t>) and likely has less sed</w:t>
      </w:r>
      <w:r>
        <w:t>i</w:t>
      </w:r>
      <w:r w:rsidR="000C26A7">
        <w:t>ment storage</w:t>
      </w:r>
      <w:ins w:id="919" w:author="Trent Biggs" w:date="2015-08-31T14:12:00Z">
        <w:r w:rsidR="009F3941">
          <w:t xml:space="preserve">.  </w:t>
        </w:r>
      </w:ins>
      <w:del w:id="920" w:author="Trent Biggs" w:date="2015-08-31T14:12:00Z">
        <w:r w:rsidR="000C26A7" w:rsidDel="009F3941">
          <w:delText xml:space="preserve">, and </w:delText>
        </w:r>
      </w:del>
      <w:ins w:id="921" w:author="Trent Biggs" w:date="2015-08-31T14:12:00Z">
        <w:r w:rsidR="009F3941">
          <w:t>H</w:t>
        </w:r>
      </w:ins>
      <w:del w:id="922" w:author="Trent Biggs" w:date="2015-08-31T14:12:00Z">
        <w:r w:rsidR="000C26A7" w:rsidDel="009F3941">
          <w:delText>h</w:delText>
        </w:r>
      </w:del>
      <w:r w:rsidR="000C26A7">
        <w:t xml:space="preserve">igh scatter </w:t>
      </w:r>
      <w:commentRangeStart w:id="923"/>
      <w:r w:rsidR="000C26A7">
        <w:t xml:space="preserve">above their model </w:t>
      </w:r>
      <w:commentRangeEnd w:id="923"/>
      <w:r w:rsidR="007A5C76">
        <w:rPr>
          <w:rStyle w:val="CommentReference"/>
        </w:rPr>
        <w:commentReference w:id="923"/>
      </w:r>
      <w:r w:rsidR="000C26A7">
        <w:t xml:space="preserve">is observed for smaller watersheds </w:t>
      </w:r>
      <w:del w:id="924" w:author="Trent Biggs" w:date="2015-08-31T14:01:00Z">
        <w:r w:rsidR="000C26A7" w:rsidDel="007A5C76">
          <w:delText xml:space="preserve">in </w:delText>
        </w:r>
        <w:r w:rsidR="008F33F6" w:rsidDel="007A5C76">
          <w:fldChar w:fldCharType="begin" w:fldLock="1"/>
        </w:r>
        <w:r w:rsidR="008F33F6" w:rsidDel="007A5C76">
          <w:del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delInstrText>
        </w:r>
        <w:r w:rsidR="008F33F6" w:rsidDel="007A5C76">
          <w:fldChar w:fldCharType="separate"/>
        </w:r>
        <w:r w:rsidR="008F33F6" w:rsidDel="007A5C76">
          <w:rPr>
            <w:noProof/>
          </w:rPr>
          <w:delText>Milliman and Syvitski (</w:delText>
        </w:r>
        <w:r w:rsidR="008F33F6" w:rsidRPr="008F33F6" w:rsidDel="007A5C76">
          <w:rPr>
            <w:noProof/>
          </w:rPr>
          <w:delText>1992)</w:delText>
        </w:r>
        <w:r w:rsidR="008F33F6" w:rsidDel="007A5C76">
          <w:fldChar w:fldCharType="end"/>
        </w:r>
        <w:r w:rsidR="008F33F6" w:rsidDel="007A5C76">
          <w:delText xml:space="preserve"> </w:delText>
        </w:r>
      </w:del>
      <w:ins w:id="925" w:author="Trent Biggs" w:date="2015-08-31T14:01:00Z">
        <w:r w:rsidR="007A5C76">
          <w:t>(</w:t>
        </w:r>
      </w:ins>
      <w:r w:rsidR="000C26A7">
        <w:t>Figures 5e and 6e</w:t>
      </w:r>
      <w:ins w:id="926" w:author="Trent Biggs" w:date="2015-08-31T14:01:00Z">
        <w:r w:rsidR="007A5C76">
          <w:t xml:space="preserve"> in Milliman and Syvitski 1992)</w:t>
        </w:r>
      </w:ins>
      <w:r w:rsidR="000C26A7">
        <w:t>.</w:t>
      </w:r>
    </w:p>
    <w:p w:rsidR="00D758D4" w:rsidRDefault="000C26A7">
      <w:r>
        <w:t>Few examples of sediment yield studies on volcanic, Pacific Islands similar to Tutuila were found in the literature for comparison</w:t>
      </w:r>
      <w:r w:rsidR="00261537">
        <w:t>, except for studies in two Hawaiian watersheds: Hanalei watershed on Kauai, and Kawela watershed on Molokai</w:t>
      </w:r>
      <w:r>
        <w:t xml:space="preserve">. Where mean and maximum SSC values were similar to Faga'alu, sSSY was also similar. Hanalei watershed on Kauai (54 </w:t>
      </w:r>
      <w:r w:rsidR="005D50D5">
        <w:t>km</w:t>
      </w:r>
      <w:r w:rsidR="005D50D5">
        <w:rPr>
          <w:vertAlign w:val="superscript"/>
        </w:rPr>
        <w:t>2</w:t>
      </w:r>
      <w:r>
        <w:t xml:space="preserve">), has similarly steep relief and high rainfall (varies with elevation from 2,000-11,000 mm), </w:t>
      </w:r>
      <w:r w:rsidR="00261537">
        <w:t>with</w:t>
      </w:r>
      <w:r>
        <w:t xml:space="preserve"> average SSC of 63 mg/</w:t>
      </w:r>
      <w:r w:rsidR="00261537">
        <w:t>L and maximum SSC of 2,750 mg/l.</w:t>
      </w:r>
      <w:r>
        <w:t xml:space="preserve"> </w:t>
      </w:r>
      <w:r w:rsidR="00606813">
        <w:fldChar w:fldCharType="begin" w:fldLock="1"/>
      </w:r>
      <w:r w:rsidR="00354099">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"mendeley" : { "formattedCitation" : "(Calhoun and Fletcher, 1999)", "manualFormatting" : "Calhoun and Fletcher (1999)", "plainTextFormattedCitation" : "(Calhoun and Fletcher, 1999)", "previouslyFormattedCitation" : "(Calhoun and Fletcher, 1999)" }, "properties" : { "noteIndex" : 0 }, "schema" : "https://github.com/citation-style-language/schema/raw/master/csl-citation.json" }</w:instrText>
      </w:r>
      <w:r w:rsidR="00606813">
        <w:fldChar w:fldCharType="separate"/>
      </w:r>
      <w:r w:rsidR="00606813">
        <w:rPr>
          <w:noProof/>
        </w:rPr>
        <w:t>Calhoun and Fletcher (</w:t>
      </w:r>
      <w:r w:rsidR="00606813" w:rsidRPr="00606813">
        <w:rPr>
          <w:noProof/>
        </w:rPr>
        <w:t>1999)</w:t>
      </w:r>
      <w:r w:rsidR="00606813">
        <w:fldChar w:fldCharType="end"/>
      </w:r>
      <w:r w:rsidR="00606813">
        <w:t xml:space="preserve"> previously estimated sSSY from Hanalei was 140</w:t>
      </w:r>
      <w:r w:rsidR="00606813">
        <w:rPr>
          <w:rFonts w:cs="Times"/>
        </w:rPr>
        <w:t>±</w:t>
      </w:r>
      <w:r w:rsidR="00606813">
        <w:t>55 tons/km</w:t>
      </w:r>
      <w:r w:rsidR="00606813">
        <w:rPr>
          <w:vertAlign w:val="superscript"/>
        </w:rPr>
        <w:t xml:space="preserve">2 </w:t>
      </w:r>
      <w:r w:rsidR="00606813">
        <w:t xml:space="preserve">/year, but had fewer data than </w:t>
      </w:r>
      <w:r w:rsidR="00261537">
        <w:fldChar w:fldCharType="begin" w:fldLock="1"/>
      </w:r>
      <w:r w:rsidR="00261537">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"manualFormatting" : "Stock and Tribble (2010)", "plainTextFormattedCitation" : "(Stock and Tribble, 2010)", "previouslyFormattedCitation" : "(Stock and Tribble, 2010)" }, "properties" : { "noteIndex" : 0 }, "schema" : "https://github.com/citation-style-language/schema/raw/master/csl-citation.json" }</w:instrText>
      </w:r>
      <w:r w:rsidR="00261537">
        <w:fldChar w:fldCharType="separate"/>
      </w:r>
      <w:r w:rsidR="00261537">
        <w:rPr>
          <w:noProof/>
        </w:rPr>
        <w:t>Stock and Tribble</w:t>
      </w:r>
      <w:r w:rsidR="00261537" w:rsidRPr="00261537">
        <w:rPr>
          <w:noProof/>
        </w:rPr>
        <w:t xml:space="preserve"> </w:t>
      </w:r>
      <w:r w:rsidR="00261537">
        <w:rPr>
          <w:noProof/>
        </w:rPr>
        <w:t>(</w:t>
      </w:r>
      <w:r w:rsidR="00261537" w:rsidRPr="00261537">
        <w:rPr>
          <w:noProof/>
        </w:rPr>
        <w:t>2010)</w:t>
      </w:r>
      <w:r w:rsidR="00261537">
        <w:fldChar w:fldCharType="end"/>
      </w:r>
      <w:r w:rsidR="00606813">
        <w:t>, who</w:t>
      </w:r>
      <w:r w:rsidR="00261537">
        <w:t xml:space="preserve"> </w:t>
      </w:r>
      <w:r>
        <w:t>estimated sSSY was 525 tons/</w:t>
      </w:r>
      <w:r w:rsidR="005D50D5">
        <w:t>km</w:t>
      </w:r>
      <w:r w:rsidR="005D50D5">
        <w:rPr>
          <w:vertAlign w:val="superscript"/>
        </w:rPr>
        <w:t xml:space="preserve">2 </w:t>
      </w:r>
      <w:r>
        <w:t>/yr</w:t>
      </w:r>
      <w:r w:rsidR="00261537">
        <w:t>, similar to the</w:t>
      </w:r>
      <w:r w:rsidR="00606813">
        <w:t xml:space="preserve"> sSSY estimates from the</w:t>
      </w:r>
      <w:r w:rsidR="00261537">
        <w:t xml:space="preserve"> TOTAL Faga’alu watershed</w:t>
      </w:r>
      <w:r>
        <w:t>. In the disturbed</w:t>
      </w:r>
      <w:del w:id="927" w:author="Trent Biggs" w:date="2015-08-31T14:03:00Z">
        <w:r w:rsidDel="007A5C76">
          <w:delText>,</w:delText>
        </w:r>
      </w:del>
      <w:r>
        <w:t xml:space="preserve"> Faga'alu </w:t>
      </w:r>
      <w:ins w:id="928" w:author="Trent Biggs" w:date="2015-08-31T14:03:00Z">
        <w:r w:rsidR="007A5C76">
          <w:t>sub</w:t>
        </w:r>
      </w:ins>
      <w:r>
        <w:t>watershed</w:t>
      </w:r>
      <w:ins w:id="929" w:author="Trent Biggs" w:date="2015-08-31T14:03:00Z">
        <w:r w:rsidR="007A5C76">
          <w:t>,</w:t>
        </w:r>
      </w:ins>
      <w:r>
        <w:t xml:space="preserve"> where average SSC was 152 mg/L and maximum SSC was 3,500 mg/L, sSSY was estimated to be 170-380 tons/</w:t>
      </w:r>
      <w:r w:rsidR="005D50D5">
        <w:t>km</w:t>
      </w:r>
      <w:r w:rsidR="005D50D5">
        <w:rPr>
          <w:vertAlign w:val="superscript"/>
        </w:rPr>
        <w:t xml:space="preserve">2 </w:t>
      </w:r>
      <w:r>
        <w:t xml:space="preserve">/yr. In Kawela watershed on Molokai (14 </w:t>
      </w:r>
      <w:r w:rsidR="005D50D5">
        <w:t>km</w:t>
      </w:r>
      <w:r w:rsidR="005D50D5">
        <w:rPr>
          <w:vertAlign w:val="superscript"/>
        </w:rPr>
        <w:t xml:space="preserve">2 </w:t>
      </w:r>
      <w:r>
        <w:t xml:space="preserve">), a grazing-disturbed sub-humid watershed (precipitation varies with elevation from 500-3,000 mm), </w:t>
      </w:r>
      <w:r w:rsidR="00606813">
        <w:fldChar w:fldCharType="begin" w:fldLock="1"/>
      </w:r>
      <w:r w:rsidR="00606813">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"manualFormatting" : "Stock and Tribble (2010)", "plainTextFormattedCitation" : "(Stock and Tribble, 2010)", "previouslyFormattedCitation" : "(Stock and Tribble, 2010)" }, "properties" : { "noteIndex" : 0 }, "schema" : "https://github.com/citation-style-language/schema/raw/master/csl-citation.json" }</w:instrText>
      </w:r>
      <w:r w:rsidR="00606813">
        <w:fldChar w:fldCharType="separate"/>
      </w:r>
      <w:r w:rsidR="00606813">
        <w:rPr>
          <w:noProof/>
        </w:rPr>
        <w:t>Stock and Tribble</w:t>
      </w:r>
      <w:r w:rsidR="00606813" w:rsidRPr="00261537">
        <w:rPr>
          <w:noProof/>
        </w:rPr>
        <w:t xml:space="preserve"> </w:t>
      </w:r>
      <w:r w:rsidR="00606813">
        <w:rPr>
          <w:noProof/>
        </w:rPr>
        <w:t>(</w:t>
      </w:r>
      <w:r w:rsidR="00606813" w:rsidRPr="00261537">
        <w:rPr>
          <w:noProof/>
        </w:rPr>
        <w:t>2010)</w:t>
      </w:r>
      <w:r w:rsidR="00606813">
        <w:fldChar w:fldCharType="end"/>
      </w:r>
      <w:r w:rsidR="00606813">
        <w:t xml:space="preserve"> </w:t>
      </w:r>
      <w:r>
        <w:t>estimated sSSY 459 tons/</w:t>
      </w:r>
      <w:r w:rsidR="005D50D5">
        <w:t>km</w:t>
      </w:r>
      <w:r w:rsidR="005D50D5">
        <w:rPr>
          <w:vertAlign w:val="superscript"/>
        </w:rPr>
        <w:t xml:space="preserve">2 </w:t>
      </w:r>
      <w:r>
        <w:t xml:space="preserve">/yr. In Kawela, Molokai, SSC was much higher than measured in Faga'alu and occurred at relatively lower flow, with average SSC of 3,490 mg/L, and a maximum value of 54,000 mg/L at an instantaneous flow of 1.614 </w:t>
      </w:r>
      <w:r w:rsidR="005D50D5">
        <w:t>m</w:t>
      </w:r>
      <w:r w:rsidR="005D50D5">
        <w:rPr>
          <w:vertAlign w:val="superscript"/>
        </w:rPr>
        <w:t xml:space="preserve">3 </w:t>
      </w:r>
      <w:r>
        <w:t>/sec.</w:t>
      </w:r>
    </w:p>
    <w:p w:rsidR="00E3209D" w:rsidRDefault="000C26A7" w:rsidP="00E3209D">
      <w:r>
        <w:t>Annual sSSY from the disturbed quarry was estimated to be approximately 9,800 tons/</w:t>
      </w:r>
      <w:r w:rsidR="005D50D5">
        <w:t>km</w:t>
      </w:r>
      <w:r w:rsidR="005D50D5">
        <w:rPr>
          <w:vertAlign w:val="superscript"/>
        </w:rPr>
        <w:t xml:space="preserve">2 </w:t>
      </w:r>
      <w:r w:rsidR="00606813">
        <w:t>/y</w:t>
      </w:r>
      <w:r>
        <w:t>r. The quarry surfaces are comprised of haul roads, piles of overburden, and steep rock faces which can be described as a mix of unpaved roads and cut-slopes. Literature values show measured sSSY from cutslopes varying from 0.01 tons/</w:t>
      </w:r>
      <w:r w:rsidR="005D50D5">
        <w:t>km</w:t>
      </w:r>
      <w:r w:rsidR="005D50D5">
        <w:rPr>
          <w:vertAlign w:val="superscript"/>
        </w:rPr>
        <w:t xml:space="preserve">2 </w:t>
      </w:r>
      <w:r>
        <w:t>/yr in Idaho</w:t>
      </w:r>
      <w:r w:rsidR="00E3209D">
        <w:t xml:space="preserve"> </w:t>
      </w:r>
      <w:r w:rsidR="00E3209D">
        <w:fldChar w:fldCharType="begin" w:fldLock="1"/>
      </w:r>
      <w:r w:rsidR="00B52CC5">
        <w:instrText>ADDIN CSL_CITATION { "citationItems" : [ { "id" : "ITEM-1", "itemData" : { "author" : [ { "dropping-particle" : "", "family" : "Megahan", "given" : "W.F.", "non-dropping-particle" : "", "parse-names" : false, "suffix" : "" } ], "container-title" : "Proceedings Cordilleran sections of the Geological Society of America, 76th Annual Meeting", "id" : "ITEM-1", "issued" : { "date-parts" : [ [ "1980" ] ] }, "page" : "120", "publisher-place" : "Oregon State University, Corvallis, OR", "title" : "Erosion from roadcuts in granitic slopes of the Idaho Batholith", "type" : "paper-conference" }, "uris" : [ "http://www.mendeley.com/documents/?uuid=5604fb20-e1ec-4757-9484-5a96214bab80" ] } ], "mendeley" : { "formattedCitation" : "(Megahan, 1980)", "plainTextFormattedCitation" : "(Megahan, 1980)", "previouslyFormattedCitation" : "(Megahan, 1980)" }, "properties" : { "noteIndex" : 0 }, "schema" : "https://github.com/citation-style-language/schema/raw/master/csl-citation.json" }</w:instrText>
      </w:r>
      <w:r w:rsidR="00E3209D">
        <w:fldChar w:fldCharType="separate"/>
      </w:r>
      <w:r w:rsidR="00E3209D" w:rsidRPr="00E3209D">
        <w:rPr>
          <w:noProof/>
        </w:rPr>
        <w:t>(Megahan, 1980)</w:t>
      </w:r>
      <w:r w:rsidR="00E3209D">
        <w:fldChar w:fldCharType="end"/>
      </w:r>
      <w:r>
        <w:t xml:space="preserve"> to 105,000 tons/</w:t>
      </w:r>
      <w:r w:rsidR="005D50D5">
        <w:t>km</w:t>
      </w:r>
      <w:r w:rsidR="005D50D5">
        <w:rPr>
          <w:vertAlign w:val="superscript"/>
        </w:rPr>
        <w:t xml:space="preserve">2 </w:t>
      </w:r>
      <w:r>
        <w:t>/yr in Papua New Guinea</w:t>
      </w:r>
      <w:r w:rsidR="00E3209D">
        <w:t xml:space="preserve"> </w:t>
      </w:r>
      <w:r w:rsidR="00E3209D">
        <w:fldChar w:fldCharType="begin" w:fldLock="1"/>
      </w:r>
      <w:r w:rsidR="00E3209D">
        <w:instrText>ADDIN CSL_CITATION { "citationItems" : [ { "id" : "ITEM-1", "itemData" : { "author" : [ { "dropping-particle" : "", "family" : "Blong", "given" : "R.J.", "non-dropping-particle" : "", "parse-names" : false, "suffix" : "" }, { "dropping-particle" : "", "family" : "Humphreys", "given" : "G.S.", "non-dropping-particle" : "", "parse-names" : false, "suffix" : "" } ], "container-title" : "Civil Engineering Transactions, Institution Engineers Australia CE24", "id" : "ITEM-1", "issued" : { "date-parts" : [ [ "1982" ] ] }, "page" : "62-68", "title" : "Erosion of road batters in Chim Shale, Papua New Guinea", "type" : "article-journal", "volume" : "1" }, "uris" : [ "http://www.mendeley.com/documents/?uuid=f5dde5cb-4040-42fb-991b-ce81dfcb5f1c" ] } ], "mendeley" : { "formattedCitation" : "(Blong and Humphreys, 1982)", "plainTextFormattedCitation" : "(Blong and Humphreys, 1982)", "previouslyFormattedCitation" : "(Blong and Humphreys, 1982)" }, "properties" : { "noteIndex" : 0 }, "schema" : "https://github.com/citation-style-language/schema/raw/master/csl-citation.json" }</w:instrText>
      </w:r>
      <w:r w:rsidR="00E3209D">
        <w:fldChar w:fldCharType="separate"/>
      </w:r>
      <w:r w:rsidR="00E3209D" w:rsidRPr="00E3209D">
        <w:rPr>
          <w:noProof/>
        </w:rPr>
        <w:t>(Blong and Humphreys, 1982)</w:t>
      </w:r>
      <w:r w:rsidR="00E3209D">
        <w:fldChar w:fldCharType="end"/>
      </w:r>
      <w:r w:rsidR="00E3209D">
        <w:t xml:space="preserve">, </w:t>
      </w:r>
      <w:r>
        <w:t>so the sSSY ranges measured in this study are well within the ranges found in the literature.</w:t>
      </w:r>
    </w:p>
    <w:p w:rsidR="00D758D4" w:rsidRDefault="000C26A7">
      <w:pPr>
        <w:pStyle w:val="Heading3"/>
      </w:pPr>
      <w:r>
        <w:t>Comparison with other kinds of sediment disturbance</w:t>
      </w:r>
    </w:p>
    <w:p w:rsidR="00D758D4" w:rsidRDefault="000C26A7">
      <w:r>
        <w:t>Other studies in small, mountainous watersheds have documented one to several order</w:t>
      </w:r>
      <w:r w:rsidR="00354099">
        <w:t>s</w:t>
      </w:r>
      <w:r>
        <w:t xml:space="preserve"> of magnitude increases in SSY from</w:t>
      </w:r>
      <w:ins w:id="930" w:author="Trent Biggs" w:date="2015-08-31T14:13:00Z">
        <w:r w:rsidR="005444B9">
          <w:t xml:space="preserve"> </w:t>
        </w:r>
      </w:ins>
      <w:del w:id="931" w:author="Trent Biggs" w:date="2015-08-31T14:13:00Z">
        <w:r w:rsidDel="005444B9">
          <w:delText xml:space="preserve"> small </w:delText>
        </w:r>
      </w:del>
      <w:r>
        <w:t xml:space="preserve">land use </w:t>
      </w:r>
      <w:ins w:id="932" w:author="Trent Biggs" w:date="2015-08-31T14:13:00Z">
        <w:r w:rsidR="005444B9">
          <w:t>that disturbs a small fraction of the watershed area</w:t>
        </w:r>
      </w:ins>
      <w:del w:id="933" w:author="Trent Biggs" w:date="2015-08-31T14:13:00Z">
        <w:r w:rsidDel="005444B9">
          <w:delText>disturbances</w:delText>
        </w:r>
      </w:del>
      <w:r>
        <w:t xml:space="preserve">. Urbanization and mining increase sediment yield in stable terrain by two to three orders of magnitudes in catchments of several </w:t>
      </w:r>
      <w:r w:rsidR="005D50D5">
        <w:t>km</w:t>
      </w:r>
      <w:r w:rsidR="005D50D5">
        <w:rPr>
          <w:vertAlign w:val="superscript"/>
        </w:rPr>
        <w:t>2</w:t>
      </w:r>
      <w:ins w:id="934" w:author="Trent Biggs" w:date="2015-08-31T14:13:00Z">
        <w:r w:rsidR="005444B9">
          <w:t>.  Y</w:t>
        </w:r>
      </w:ins>
      <w:del w:id="935" w:author="Trent Biggs" w:date="2015-08-31T14:13:00Z">
        <w:r w:rsidDel="005444B9">
          <w:delText xml:space="preserve"> but y</w:delText>
        </w:r>
      </w:del>
      <w:r>
        <w:t xml:space="preserve">ields from construction sites can exceed those from the most unstable, tectonically active natural </w:t>
      </w:r>
      <w:r w:rsidR="008F33F6">
        <w:t>envir</w:t>
      </w:r>
      <w:r w:rsidR="00354099">
        <w:t xml:space="preserve">onments of Southeast Asia </w:t>
      </w:r>
      <w:r w:rsidR="00354099">
        <w:fldChar w:fldCharType="begin" w:fldLock="1"/>
      </w:r>
      <w:r w:rsidR="00354099">
        <w:instrText>ADDIN CSL_CITATION { "citationItems" : [ { "id" : "ITEM-1", "itemData" : { "ISSN" : "0144-7815", "abstract" : "The Southeast Asian region provides an excellent range of tectonic styles within the humid tropics against which to test ideas of geologic and climatic controls of sediment yields in tropical forests and in which to examine the increase in sediment yield following clearance. The available data on sediment yields for Southeast Asian catchments are diverse and varied, with many reliant on spot samples and estimation of storm-period yields from rating curves. Recent data obtained using automatic sampling during storms may give better estimates. Volcanic activity and associated mass movements undoubtedly greatly affect sediment yields, but landslides are also a significant contributor to sediment yields in natural forests on the Tertiary sedimentary rocks of Borneo. Malaysian data shows increases in sediment yield under logging regimes of up to 20 time the undisturbed rate. Shifting cultivation does not increase sediment yields significantly, largely because so much organic debris is left on the ground. Urbanization and mining increase sediment yield in stable terrain by two to three orders of magnitudes in catchments of several km2, but yields from construction sites can exceed those from the most unstable, tectonically active natural environments in Southeast Asia.", "author" : [ { "dropping-particle" : "", "family" : "Douglas", "given" : "I", "non-dropping-particle" : "", "parse-names" : false, "suffix" : "" } ], "container-title" : "IAHS-AISH Publication", "id" : "ITEM-1", "issue" : "236", "issued" : { "date-parts" : [ [ "1996" ] ] }, "page" : "463-471", "title" : "The impact of land-use changes, especially logging, shifting cultivation, mining and urbanization on sediment yields in humid tropical Southeast Asia: A review with special reference to Borneo", "type" : "article-journal", "volume" : "236" }, "uris" : [ "http://www.mendeley.com/documents/?uuid=55e3645f-1776-47c0-81ee-d3802057e08a" ] } ], "mendeley" : { "formattedCitation" : "(Douglas, 1996)", "plainTextFormattedCitation" : "(Douglas, 1996)", "previouslyFormattedCitation" : "(Douglas, 1996)" }, "properties" : { "noteIndex" : 0 }, "schema" : "https://github.com/citation-style-language/schema/raw/master/csl-citation.json" }</w:instrText>
      </w:r>
      <w:r w:rsidR="00354099">
        <w:fldChar w:fldCharType="separate"/>
      </w:r>
      <w:r w:rsidR="00354099" w:rsidRPr="00354099">
        <w:rPr>
          <w:noProof/>
        </w:rPr>
        <w:t>(Douglas, 1996)</w:t>
      </w:r>
      <w:r w:rsidR="00354099">
        <w:fldChar w:fldCharType="end"/>
      </w:r>
      <w:r>
        <w:t xml:space="preserve">. In Kawela watershed on Molokai, </w:t>
      </w:r>
      <w:commentRangeStart w:id="936"/>
      <w:r w:rsidR="00354099">
        <w:fldChar w:fldCharType="begin" w:fldLock="1"/>
      </w:r>
      <w:r w:rsidR="008F33F6">
        <w:instrText>ADDIN CSL_CITATION { "citationItems" : [ { "id" : "ITEM-1",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"ITEM-1", "issued" : { "date-parts" : [ [ "2010" ] ] }, "page" : "#EP22A-01", "title" : "Sediment budget for a polluted Hawaiian reef using hillslope monitoring and process mapping", "type" : "paper-conference" }, "uris" : [ "http://www.mendeley.com/documents/?uuid=4378c49d-290f-4de2-b054-3c2ff8e4d978" ] } ], "mendeley" : { "formattedCitation" : "(Stock et al., 2010)", "manualFormatting" : "Stock et al. (2010)", "plainTextFormattedCitation" : "(Stock et al., 2010)", "previouslyFormattedCitation" : "(Stock et al., 2010)" }, "properties" : { "noteIndex" : 0 }, "schema" : "https://github.com/citation-style-language/schema/raw/master/csl-citation.json" }</w:instrText>
      </w:r>
      <w:r w:rsidR="00354099">
        <w:fldChar w:fldCharType="separate"/>
      </w:r>
      <w:r w:rsidR="008F33F6">
        <w:rPr>
          <w:noProof/>
        </w:rPr>
        <w:t>Stock et al. (</w:t>
      </w:r>
      <w:r w:rsidR="00354099" w:rsidRPr="00354099">
        <w:rPr>
          <w:noProof/>
        </w:rPr>
        <w:t>2010)</w:t>
      </w:r>
      <w:r w:rsidR="00354099">
        <w:fldChar w:fldCharType="end"/>
      </w:r>
      <w:r w:rsidR="00354099">
        <w:t xml:space="preserve"> </w:t>
      </w:r>
      <w:r>
        <w:t xml:space="preserve">found that less than 5% of the land produces most of the sediment, and only 1% produces ~50% of the sediment </w:t>
      </w:r>
      <w:r w:rsidR="00354099">
        <w:fldChar w:fldCharType="begin" w:fldLock="1"/>
      </w:r>
      <w:r w:rsidR="00354099">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"mendeley" : { "formattedCitation" : "(Risk, 2014)", "plainTextFormattedCitation" : "(Risk, 2014)", "previouslyFormattedCitation" : "(Risk, 2014)" }, "properties" : { "noteIndex" : 0 }, "schema" : "https://github.com/citation-style-language/schema/raw/master/csl-citation.json" }</w:instrText>
      </w:r>
      <w:r w:rsidR="00354099">
        <w:fldChar w:fldCharType="separate"/>
      </w:r>
      <w:r w:rsidR="00354099" w:rsidRPr="00354099">
        <w:rPr>
          <w:noProof/>
        </w:rPr>
        <w:t>(Risk, 2014)</w:t>
      </w:r>
      <w:r w:rsidR="00354099">
        <w:fldChar w:fldCharType="end"/>
      </w:r>
      <w:commentRangeEnd w:id="936"/>
      <w:r w:rsidR="005444B9">
        <w:rPr>
          <w:rStyle w:val="CommentReference"/>
        </w:rPr>
        <w:commentReference w:id="936"/>
      </w:r>
      <w:r w:rsidR="00354099">
        <w:t xml:space="preserve">. </w:t>
      </w:r>
      <w:r>
        <w:t>In three basins on St.</w:t>
      </w:r>
      <w:r w:rsidR="008F33F6">
        <w:t xml:space="preserve"> </w:t>
      </w:r>
      <w:r>
        <w:t xml:space="preserve">John, US Virgin Islands, </w:t>
      </w:r>
      <w:del w:id="937" w:author="Trent Biggs" w:date="2015-08-31T14:14:00Z">
        <w:r w:rsidDel="005444B9">
          <w:delText>with varying levels of development</w:delText>
        </w:r>
        <w:r w:rsidR="00354099" w:rsidDel="005444B9">
          <w:delText xml:space="preserve"> </w:delText>
        </w:r>
      </w:del>
      <w:r w:rsidR="00354099">
        <w:fldChar w:fldCharType="begin" w:fldLock="1"/>
      </w:r>
      <w:r w:rsidR="00354099">
        <w:instrText>ADDIN CSL_CITATION { "citationItems" : [ { "id" : "ITEM-1",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"ITEM-1", "issue" : "10", "issued" : { "date-parts" : [ [ "2005" ] ] }, "page" : "1283-1304", "title" : "Measurement and prediction of sediment production from unpaved roads, St John, US Virgin Islands", "type" : "article-journal", "volume" : "30" }, "uris" : [ "http://www.mendeley.com/documents/?uuid=f7859211-9812-48e4-87e5-14e5266f5c4e" ] } ], "mendeley" : { "formattedCitation" : "(Ramos-Scharr\u00f3n and Macdonald, 2005)", "manualFormatting" : "Ramos-Scharr\u00f3n and Macdonald (2005)", "plainTextFormattedCitation" : "(Ramos-Scharr\u00f3n and Macdonald, 2005)", "previouslyFormattedCitation" : "(Ramos-Scharr\u00f3n and Macdonald, 2005)" }, "properties" : { "noteIndex" : 0 }, "schema" : "https://github.com/citation-style-language/schema/raw/master/csl-citation.json" }</w:instrText>
      </w:r>
      <w:r w:rsidR="00354099">
        <w:fldChar w:fldCharType="separate"/>
      </w:r>
      <w:r w:rsidR="00354099">
        <w:rPr>
          <w:noProof/>
        </w:rPr>
        <w:t>Ramos-Scharrón and Macdonald (</w:t>
      </w:r>
      <w:r w:rsidR="00354099" w:rsidRPr="00354099">
        <w:rPr>
          <w:noProof/>
        </w:rPr>
        <w:t>2005)</w:t>
      </w:r>
      <w:r w:rsidR="00354099">
        <w:fldChar w:fldCharType="end"/>
      </w:r>
      <w:r>
        <w:t xml:space="preserve"> found unpaved roads increased sediment delivery rates by 3-9 times. Disturbances at larger scales have had similar increases in total SSY to coral environments. The development of the Great Barrier Reef (GBR) catchment since European settlement (ca.1830) led to increases in SSY by an estimated factor of 5.5</w:t>
      </w:r>
      <w:r w:rsidR="008F33F6">
        <w:t xml:space="preserve"> x</w:t>
      </w:r>
      <w:r w:rsidR="00354099">
        <w:t xml:space="preserve"> </w:t>
      </w:r>
      <w:r w:rsidR="00354099">
        <w:fldChar w:fldCharType="begin" w:fldLock="1"/>
      </w:r>
      <w:r w:rsidR="00354099">
        <w:instrText>ADDIN CSL_CITATION { "citationItems" : [ { "id" : "ITEM-1", "itemData" : { "DOI" : "10.1016/j.marpolbul.2011.10.018", "ISSN" : "1879-3363", "PMID" : "22154273", "abstract" : "Degradation of coastal ecosystems in the Great Barrier Reef (GBR) lagoon, Australia, has been linked with increased land-based runoff of suspended solids, nutrients and pesticides since European settlement. This study estimated the increase in river loads for all 35 GBR basins, using the best available estimates of pre-European and current loads derived from catchment modelling and monitoring. The mean-annual load to the GBR lagoon for (i) total suspended solids has increased by 5.5 times to 17,000ktonnes/year, (ii) total nitrogen by 5.7 times to 80,000tonnes/year, (iii) total phosphorus by 8.9 times to 16,000tonnes/year, and (iv) PSII herbicides is 30,000kg/year. The increases in river loads differ across the 10 pollutants and 35 basins examined, reflecting differences in surface runoff, urbanisation, deforestation, agricultural practices, mining and retention by reservoirs. These estimates will facilitate target setting for water quality and desired ecosystem states, and enable prioritisation of critical sources for management.", "author" : [ { "dropping-particle" : "", "family" : "Kroon", "given" : "Frederieke J", "non-dropping-particle" : "", "parse-names" : false, "suffix" : "" }, { "dropping-particle" : "", "family" : "Kuhnert", "given" : "Petra M", "non-dropping-particle" : "", "parse-names" : false, "suffix" : "" }, { "dropping-particle" : "", "family" : "Henderson", "given" : "Brent L", "non-dropping-particle" : "", "parse-names" : false, "suffix" : "" }, { "dropping-particle" : "", "family" : "Wilkinson", "given" : "Scott N", "non-dropping-particle" : "", "parse-names" : false, "suffix" : "" }, { "dropping-particle" : "", "family" : "Kinsey-Henderson", "given" : "Anne", "non-dropping-particle" : "", "parse-names" : false, "suffix" : "" }, { "dropping-particle" : "", "family" : "Abbott", "given" : "Brett", "non-dropping-particle" : "", "parse-names" : false, "suffix" : "" }, { "dropping-particle" : "", "family" : "Brodie", "given" : "Jon E", "non-dropping-particle" : "", "parse-names" : false, "suffix" : "" }, { "dropping-particle" : "", "family" : "Turner", "given" : "Ryan D R", "non-dropping-particle" : "", "parse-names" : false, "suffix" : "" } ], "container-title" : "Marine pollution bulletin", "id" : "ITEM-1", "issue" : "4-9", "issued" : { "date-parts" : [ [ "2012", "1" ] ] }, "page" : "167-81", "publisher" : "Elsevier Ltd", "title" : "River loads of suspended solids, nitrogen, phosphorus and herbicides delivered to the Great Barrier Reef lagoon.", "type" : "article-journal", "volume" : "65" }, "uris" : [ "http://www.mendeley.com/documents/?uuid=7acab088-3224-4f3a-afc7-e28dd814a011" ] } ], "mendeley" : { "formattedCitation" : "(Kroon et al., 2012)", "plainTextFormattedCitation" : "(Kroon et al., 2012)", "previouslyFormattedCitation" : "(Kroon et al., 2012)" }, "properties" : { "noteIndex" : 0 }, "schema" : "https://github.com/citation-style-language/schema/raw/master/csl-citation.json" }</w:instrText>
      </w:r>
      <w:r w:rsidR="00354099">
        <w:fldChar w:fldCharType="separate"/>
      </w:r>
      <w:r w:rsidR="00354099" w:rsidRPr="00354099">
        <w:rPr>
          <w:noProof/>
        </w:rPr>
        <w:t>(Kroon et al., 2012)</w:t>
      </w:r>
      <w:r w:rsidR="00354099">
        <w:fldChar w:fldCharType="end"/>
      </w:r>
      <w:r>
        <w:t xml:space="preserve">. Mining activity has been a major contributor of sediment in other watersheds on volcanic islands with steep topography and high </w:t>
      </w:r>
      <w:r w:rsidR="008F33F6">
        <w:t>precipitation</w:t>
      </w:r>
      <w:r>
        <w:t xml:space="preserve"> </w:t>
      </w:r>
      <w:r w:rsidR="00354099">
        <w:fldChar w:fldCharType="begin" w:fldLock="1"/>
      </w:r>
      <w:r w:rsidR="00FF49EB">
        <w:instrText>ADDIN CSL_CITATION { "citationItems" : [ { "id" : "ITEM-1",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"ITEM-1",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"id" : "ITEM-2", "itemData" : { "DOI" : "10.1016/S0025-326X(03)00122-X", "ISSN" : "0025-326X", "PMID" : "12907194", "abstract" : "An extensive sediment transport survey took place at Lihir Island (Papua New Guinea), where mining operations involve disposal of waste rocks and soil in nearshore waters. To investigate the potential impact of these practices over neighbouring fringing reefs, turbidity and sediment accumulation were measured continuously for extended periods. Turbidity records provided a map of observed impact zones based on turbidity thresholds. The main zoning features were (a) that an extreme turbidity gradient persists between the inner harbour (turbidity levels of 100-1000 mg l(-1)) and the adjacent reefs (turbidity levels in the order of 10 mg l(-1)), and (b) that observed zones conform with pre-operations impact predictions. Accumulation measurements unveiled no significant sediment accumulation over fringing coral reefs. This study contributes to the understanding of the potential impact of sediment discharge to nearshore waters.", "author" : [ { "dropping-particle" : "", "family" : "Thomas", "given" : "S\u00e9verine", "non-dropping-particle" : "", "parse-names" : false, "suffix" : "" }, { "dropping-particle" : "V", "family" : "Ridd", "given" : "Peter", "non-dropping-particle" : "", "parse-names" : false, "suffix" : "" }, { "dropping-particle" : "", "family" : "Day", "given" : "Geoff", "non-dropping-particle" : "", "parse-names" : false, "suffix" : "" } ], "container-title" : "Marine pollution bulletin", "id" : "ITEM-2", "issue" : "8", "issued" : { "date-parts" : [ [ "2003", "8" ] ] }, "page" : "1006-14", "title" : "Turbidity regimes over fringing coral reefs near a mining site at Lihir Island, Papua New Guinea.", "type" : "article-journal", "volume" : "46" }, "uris" : [ "http://www.mendeley.com/documents/?uuid=ba6b533a-3f2f-4c0a-9333-94442b904066" ] } ], "mendeley" : { "formattedCitation" : "(Hettler et al., 1997; Thomas et al., 2003)", "plainTextFormattedCitation" : "(Hettler et al., 1997; Thomas et al., 2003)", "previouslyFormattedCitation" : "(Hettler et al., 1997; Thomas et al., 2003)" }, "properties" : { "noteIndex" : 0 }, "schema" : "https://github.com/citation-style-language/schema/raw/master/csl-citation.json" }</w:instrText>
      </w:r>
      <w:r w:rsidR="00354099">
        <w:fldChar w:fldCharType="separate"/>
      </w:r>
      <w:r w:rsidR="00354099" w:rsidRPr="00354099">
        <w:rPr>
          <w:noProof/>
        </w:rPr>
        <w:t>(Hettler et al., 1997; Thomas et al., 2003)</w:t>
      </w:r>
      <w:r w:rsidR="00354099">
        <w:fldChar w:fldCharType="end"/>
      </w:r>
      <w:r>
        <w:t>.</w:t>
      </w:r>
      <w:r w:rsidR="00FF49EB">
        <w:t xml:space="preserve"> </w:t>
      </w:r>
      <w:r>
        <w:t xml:space="preserve">In contrast to other land disturbances like fire, logging, or urbanization where sediment disturbance decreases over time, the disturbance from mining is persistently high. Disturbance magnitudes are similar to the construction phase of urbanization </w:t>
      </w:r>
      <w:r w:rsidR="00B51C1F">
        <w:fldChar w:fldCharType="begin" w:fldLock="1"/>
      </w:r>
      <w:r w:rsidR="00E3209D">
        <w:instrText>ADDIN CSL_CITATION { "citationItems" : [ { "id" : "ITEM-1", "itemData" : { "author" : [ { "dropping-particle" : "", "family" : "Wolman", "given" : "M. Gordon", "non-dropping-particle" : "", "parse-names" : false, "suffix" : "" }, { "dropping-particle" : "", "family" : "Schick", "given" : "Asher P.", "non-dropping-particle" : "", "parse-names" : false, "suffix" : "" } ], "container-title" : "Water Resources Research", "id" : "ITEM-1", "issue" : "2", "issued" : { "date-parts" : [ [ "1967" ] ] }, "page" : "451-464", "title" : "Effects of construction on fluvial sediment, urban and suburban areas of Maryland", "type" : "article-journal", "volume" : "3" }, "uris" : [ "http://www.mendeley.com/documents/?uuid=c4a36614-76dd-4b39-b40a-b084b8900393" ] } ], "mendeley" : { "formattedCitation" : "(Wolman and Schick, 1967)", "plainTextFormattedCitation" : "(Wolman and Schick, 1967)", "previouslyFormattedCitation" : "(Wolman and Schick, 1967)" }, "properties" : { "noteIndex" : 0 }, "schema" : "https://github.com/citation-style-language/schema/raw/master/csl-citation.json" }</w:instrText>
      </w:r>
      <w:r w:rsidR="00B51C1F">
        <w:fldChar w:fldCharType="separate"/>
      </w:r>
      <w:r w:rsidR="00B51C1F" w:rsidRPr="00B51C1F">
        <w:rPr>
          <w:noProof/>
        </w:rPr>
        <w:t>(Wolman and Schick, 1967)</w:t>
      </w:r>
      <w:r w:rsidR="00B51C1F">
        <w:fldChar w:fldCharType="end"/>
      </w:r>
      <w:r>
        <w:t>, or high-traffic unpaved roads</w:t>
      </w:r>
      <w:r w:rsidR="00FF49EB">
        <w:t xml:space="preserve"> </w:t>
      </w:r>
      <w:r w:rsidR="00FF49EB">
        <w:fldChar w:fldCharType="begin" w:fldLock="1"/>
      </w:r>
      <w:r w:rsidR="006528B8">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"mendeley" : { "formattedCitation" : "(Reid and Dunne, 1984)", "plainTextFormattedCitation" : "(Reid and Dunne, 1984)", "previouslyFormattedCitation" : "(Reid and Dunne, 1984)" }, "properties" : { "noteIndex" : 0 }, "schema" : "https://github.com/citation-style-language/schema/raw/master/csl-citation.json" }</w:instrText>
      </w:r>
      <w:r w:rsidR="00FF49EB">
        <w:fldChar w:fldCharType="separate"/>
      </w:r>
      <w:r w:rsidR="00FF49EB" w:rsidRPr="00FF49EB">
        <w:rPr>
          <w:noProof/>
        </w:rPr>
        <w:t>(Reid and Dunne, 1984)</w:t>
      </w:r>
      <w:r w:rsidR="00FF49EB">
        <w:fldChar w:fldCharType="end"/>
      </w:r>
      <w:r>
        <w:t>, but persist or even increase over time.</w:t>
      </w:r>
    </w:p>
    <w:p w:rsidR="00D758D4" w:rsidRDefault="000C26A7">
      <w:pPr>
        <w:pStyle w:val="Heading2"/>
      </w:pPr>
      <w:r>
        <w:t>Conclusion</w:t>
      </w:r>
    </w:p>
    <w:p w:rsidR="00D758D4" w:rsidRDefault="000C26A7">
      <w:r>
        <w:t>Human disturbance has increased sediment yield to Faga'alu Bay by 3.6x over pre-disturbance levels. The human-disturbed subwatershed accounted for the majority (86%) of total sediment yield, and the quarry (</w:t>
      </w:r>
      <w:commentRangeStart w:id="938"/>
      <w:r>
        <w:t>5</w:t>
      </w:r>
      <w:commentRangeEnd w:id="938"/>
      <w:r w:rsidR="0099703A">
        <w:rPr>
          <w:rStyle w:val="CommentReference"/>
        </w:rPr>
        <w:commentReference w:id="938"/>
      </w:r>
      <w:r>
        <w:t xml:space="preserve">% of watershed area) contributed almost half of total SSY to the Bay. </w:t>
      </w:r>
    </w:p>
    <w:p w:rsidR="00D758D4" w:rsidRDefault="000C26A7">
      <w:r>
        <w:t xml:space="preserve">Qmax was the best predictor of </w:t>
      </w:r>
      <w:r w:rsidR="005D50D5">
        <w:t>SSY</w:t>
      </w:r>
      <w:r w:rsidR="005D50D5">
        <w:rPr>
          <w:vertAlign w:val="subscript"/>
        </w:rPr>
        <w:t>EV</w:t>
      </w:r>
      <w:r>
        <w:t>. The slopes of the Qmax-</w:t>
      </w:r>
      <w:r w:rsidR="005D50D5">
        <w:t>SSY</w:t>
      </w:r>
      <w:r w:rsidR="005D50D5">
        <w:rPr>
          <w:vertAlign w:val="subscript"/>
        </w:rPr>
        <w:t>EV</w:t>
      </w:r>
      <w:r>
        <w:t xml:space="preserve"> relationships were compara</w:t>
      </w:r>
      <w:r w:rsidR="00606813">
        <w:t xml:space="preserve">ble with other studies, but the </w:t>
      </w:r>
      <w:r w:rsidR="00A52AD9">
        <w:rPr>
          <w:rFonts w:cs="Times"/>
        </w:rPr>
        <w:t>model intercepts</w:t>
      </w:r>
      <w:r>
        <w:t xml:space="preserve"> were an order of magnitude lower than </w:t>
      </w:r>
      <w:ins w:id="939" w:author="Trent Biggs" w:date="2015-08-31T14:17:00Z">
        <w:r w:rsidR="0099703A">
          <w:t xml:space="preserve">intercepts from watersheds in </w:t>
        </w:r>
      </w:ins>
      <w:del w:id="940" w:author="Trent Biggs" w:date="2015-08-31T14:16:00Z">
        <w:r w:rsidDel="0099703A">
          <w:delText xml:space="preserve">other </w:delText>
        </w:r>
      </w:del>
      <w:r>
        <w:t xml:space="preserve">semi-arid to semi-humid </w:t>
      </w:r>
      <w:ins w:id="941" w:author="Trent Biggs" w:date="2015-08-31T14:17:00Z">
        <w:r w:rsidR="0099703A">
          <w:t>climates</w:t>
        </w:r>
      </w:ins>
      <w:del w:id="942" w:author="Trent Biggs" w:date="2015-08-31T14:17:00Z">
        <w:r w:rsidDel="0099703A">
          <w:delText>watersheds in the literature</w:delText>
        </w:r>
      </w:del>
      <w:r>
        <w:t>. This suggests that sediment availability is relatively low in the Faga'alu watershed, either because of the heavy forest cover</w:t>
      </w:r>
      <w:del w:id="943" w:author="Trent Biggs" w:date="2015-08-31T14:17:00Z">
        <w:r w:rsidDel="0099703A">
          <w:delText>,</w:delText>
        </w:r>
      </w:del>
      <w:r>
        <w:t xml:space="preserve"> or volcanic rock type. The relative contribution from the human-disturbed watershed was hypothesized to diminish with increasing storm size but the results from precipitation metrics and discharge metrics were contradictory. The Psum-</w:t>
      </w:r>
      <w:r w:rsidR="005D50D5">
        <w:t>SSY</w:t>
      </w:r>
      <w:r w:rsidR="005D50D5">
        <w:rPr>
          <w:vertAlign w:val="subscript"/>
        </w:rPr>
        <w:t>EV</w:t>
      </w:r>
      <w:r>
        <w:t xml:space="preserve"> model showed that the relative contribution of </w:t>
      </w:r>
      <w:r w:rsidR="005D50D5">
        <w:t>SSY</w:t>
      </w:r>
      <w:r w:rsidR="005D50D5">
        <w:rPr>
          <w:vertAlign w:val="subscript"/>
        </w:rPr>
        <w:t>EV</w:t>
      </w:r>
      <w:r>
        <w:t xml:space="preserve"> from the human-disturbed watershed decreases with storm size, but the Qmax-</w:t>
      </w:r>
      <w:r w:rsidR="005D50D5">
        <w:t>SSY</w:t>
      </w:r>
      <w:r w:rsidR="005D50D5">
        <w:rPr>
          <w:vertAlign w:val="subscript"/>
        </w:rPr>
        <w:t>EV</w:t>
      </w:r>
      <w:r>
        <w:t xml:space="preserve"> model shows no change in relative contributions over increasing storm size.</w:t>
      </w:r>
      <w:r w:rsidR="009A7989">
        <w:t xml:space="preserve"> It was hypothesized that SSY from natural areas would become the dominant source for larger storm events, but</w:t>
      </w:r>
      <w:r w:rsidR="00AB3F25">
        <w:t xml:space="preserve"> </w:t>
      </w:r>
      <w:del w:id="944" w:author="Trent Biggs" w:date="2015-08-31T14:18:00Z">
        <w:r w:rsidR="00AB3F25" w:rsidDel="0099703A">
          <w:delText>it</w:delText>
        </w:r>
        <w:r w:rsidR="009A7989" w:rsidDel="0099703A">
          <w:delText xml:space="preserve"> </w:delText>
        </w:r>
        <w:r w:rsidR="00AB3F25" w:rsidDel="0099703A">
          <w:delText xml:space="preserve">appears </w:delText>
        </w:r>
      </w:del>
      <w:r w:rsidR="00AB3F25">
        <w:t>the DR remains high for large storm events</w:t>
      </w:r>
      <w:r w:rsidR="00AB3F25" w:rsidRPr="00AB3F25">
        <w:t xml:space="preserve"> </w:t>
      </w:r>
      <w:r w:rsidR="00AB3F25">
        <w:t>due to the naturally low SSY from natural forest areas in Faga’alu watershed.</w:t>
      </w:r>
      <w:ins w:id="945" w:author="Trent Biggs" w:date="2015-08-31T14:18:00Z">
        <w:r w:rsidR="0099703A">
          <w:t xml:space="preserve">  This suggests that disturbed areas were not supply limited for the range of storm depths sampled.</w:t>
        </w:r>
      </w:ins>
    </w:p>
    <w:p w:rsidR="00D758D4" w:rsidRDefault="000C26A7">
      <w:r>
        <w:t>Management has responded to data on sediment loading in Faga'alu</w:t>
      </w:r>
      <w:r w:rsidR="008F33F6">
        <w:t xml:space="preserve"> and </w:t>
      </w:r>
      <w:ins w:id="946" w:author="Trent Biggs" w:date="2015-08-31T14:18:00Z">
        <w:r w:rsidR="0099703A">
          <w:t xml:space="preserve">has </w:t>
        </w:r>
      </w:ins>
      <w:r w:rsidR="008F33F6">
        <w:t>undertaken a sediment mitigation program</w:t>
      </w:r>
      <w:r>
        <w:t xml:space="preserve">. In August 2012, preliminary results of the significant </w:t>
      </w:r>
      <w:r w:rsidR="005D50D5">
        <w:t>SSY</w:t>
      </w:r>
      <w:r w:rsidR="005D50D5">
        <w:rPr>
          <w:vertAlign w:val="subscript"/>
        </w:rPr>
        <w:t>EV</w:t>
      </w:r>
      <w:r>
        <w:t xml:space="preserve"> contributions from the quarry and its impact on coral reef health in </w:t>
      </w:r>
      <w:r w:rsidR="008F33F6">
        <w:t>Faga’alu</w:t>
      </w:r>
      <w:r>
        <w:t xml:space="preserv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w:t>
      </w:r>
      <w:r w:rsidR="008F33F6">
        <w:t xml:space="preserve"> which</w:t>
      </w:r>
      <w:r>
        <w:t xml:space="preserve"> was implemented in October 1, 2014, and completed in December 2014. Storm monitoring is currently in progress and results documenting the successful reduction of sediment yields to the Bay will be presented in a forthcoming paper.</w:t>
      </w:r>
      <w:r w:rsidR="006528B8">
        <w:t xml:space="preserve"> For a full description of the sediment mitigation project and documentation, see </w:t>
      </w:r>
      <w:r w:rsidR="006528B8">
        <w:fldChar w:fldCharType="begin" w:fldLock="1"/>
      </w:r>
      <w:r w:rsidR="00AA70FE">
        <w:instrText>ADDIN CSL_CITATION { "citationItems" : [ { "id" : "ITEM-1", "itemData" : {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"2015" ] ] }, "number-of-pages" : "50", "publisher" : "NOAA Coral Reef Conservation Program", "publisher-place" : "Silver Spring, MD", "title" : "Baseline Assessment of Faga\u02bbalu Watershed: A Ridge to Reef Assessment in Support of Sediment Reduction Activities", "type" : "report" }, "uris" : [ "http://www.mendeley.com/documents/?uuid=079da473-1a37-4d75-ba56-445e516f1ee6" ] } ], "mendeley" : { "formattedCitation" : "(Holst-Rice et al., 2015)", "manualFormatting" : "Holst-Rice et al. (2015)", "plainTextFormattedCitation" : "(Holst-Rice et al., 2015)", "previouslyFormattedCitation" : "(Holst-Rice et al., 2015)" }, "properties" : { "noteIndex" : 0 }, "schema" : "https://github.com/citation-style-language/schema/raw/master/csl-citation.json" }</w:instrText>
      </w:r>
      <w:r w:rsidR="006528B8">
        <w:fldChar w:fldCharType="separate"/>
      </w:r>
      <w:r w:rsidR="006528B8">
        <w:rPr>
          <w:noProof/>
        </w:rPr>
        <w:t>Holst-Rice et al.</w:t>
      </w:r>
      <w:r w:rsidR="006528B8" w:rsidRPr="006528B8">
        <w:rPr>
          <w:noProof/>
        </w:rPr>
        <w:t xml:space="preserve"> </w:t>
      </w:r>
      <w:r w:rsidR="006528B8">
        <w:rPr>
          <w:noProof/>
        </w:rPr>
        <w:t>(</w:t>
      </w:r>
      <w:r w:rsidR="006528B8" w:rsidRPr="006528B8">
        <w:rPr>
          <w:noProof/>
        </w:rPr>
        <w:t>2015)</w:t>
      </w:r>
      <w:r w:rsidR="006528B8">
        <w:fldChar w:fldCharType="end"/>
      </w:r>
      <w:r w:rsidR="006528B8">
        <w:t>.</w:t>
      </w:r>
      <w:r>
        <w:t xml:space="preserve"> This work provides an example of an environmental management project which could only be accomplished by the effective partnerships between community groups, local industries, educational institutions, and government regulatory and funding agencies.</w:t>
      </w:r>
    </w:p>
    <w:p w:rsidR="00D758D4" w:rsidRDefault="000C26A7">
      <w:pPr>
        <w:pStyle w:val="Heading2"/>
      </w:pPr>
      <w:r>
        <w:t>Acknowledgements</w:t>
      </w:r>
    </w:p>
    <w:p w:rsidR="00D758D4" w:rsidRDefault="000C26A7">
      <w:r>
        <w:t>Funding for this project was provided by NOAA Coral Reef Conservation Program (CRCP) through the American Samoa Coral Reef Advisory Group (CRAG). Kristine Bucchianeri at CRAG and Susie Holst at NOAA CRCP provided</w:t>
      </w:r>
      <w:r w:rsidR="006528B8">
        <w:t xml:space="preserve"> necessary and significant </w:t>
      </w:r>
      <w:r>
        <w:t xml:space="preserve">support. Christianera Tuitele, Phil Wiles (currently at the South Pacific Regional Environment Programme), and Tim Bodell at American Samoa Environmental Protection Agency (ASEPA), and Fatima Sauafea-Leau and Hideyo Hattori at NOAA, provided </w:t>
      </w:r>
      <w:r w:rsidR="006528B8">
        <w:t>on-island coordination with traditional local authorities</w:t>
      </w:r>
      <w:r>
        <w:t>. Dr. Mike Favazza provided critical logistical assistance in American Samoa</w:t>
      </w:r>
      <w:r w:rsidR="006528B8">
        <w:t>.</w:t>
      </w:r>
      <w:r>
        <w:t xml:space="preserve"> Robert Koch at the American Samoa Coastal Zone Management Program (ASCMP) and Travis Bock at ASEPA assisted in accessing </w:t>
      </w:r>
      <w:r w:rsidR="006528B8">
        <w:t xml:space="preserve">historical </w:t>
      </w:r>
      <w:r>
        <w:t xml:space="preserve">geospatial and water quality data. Many others helped and supported </w:t>
      </w:r>
      <w:r w:rsidR="006528B8">
        <w:t xml:space="preserve">the </w:t>
      </w:r>
      <w:r>
        <w:t>field and laboratory work including Professor Jameson Newtson, Rocco Tinitali, and Valentine Vaeoso at American Samoa Community College (ASCC), Meagan Curtis and Domingo Ochavillo at American Samoa Department of Marine and Wildlife Resources (DMWR), Don and Agnes Vargo at American Samoa Land Grant, Christina Hammock at NOAA American Samoa Climate Observatory, and Greg McCormick at San Diego State University. George Poysky, Jr., George Poysky III, and Mitch Shimasaki at Samoa Maritime Ltd. provided unrestricted access to the Faga'alu quarry site, and historical operation information. Faafetai tele lava.</w:t>
      </w:r>
    </w:p>
    <w:p w:rsidR="00DD1CCE" w:rsidRDefault="00DD1CCE" w:rsidP="00DD1CCE">
      <w:pPr>
        <w:ind w:firstLine="0"/>
      </w:pPr>
    </w:p>
    <w:p w:rsidR="00DD1CCE" w:rsidRDefault="00DD1CCE" w:rsidP="00DD1CCE">
      <w:pPr>
        <w:pStyle w:val="Heading1"/>
      </w:pPr>
      <w:r>
        <w:t>References</w:t>
      </w:r>
    </w:p>
    <w:p w:rsidR="00BC5C68" w:rsidRPr="00BC5C68" w:rsidRDefault="00DD1CCE">
      <w:pPr>
        <w:pStyle w:val="NormalWeb"/>
        <w:ind w:left="480" w:hanging="480"/>
        <w:divId w:val="801534194"/>
        <w:rPr>
          <w:rFonts w:ascii="Times" w:hAnsi="Times" w:cs="Times"/>
          <w:noProof/>
        </w:rPr>
      </w:pPr>
      <w:r>
        <w:fldChar w:fldCharType="begin" w:fldLock="1"/>
      </w:r>
      <w:r>
        <w:instrText xml:space="preserve">ADDIN Mendeley Bibliography CSL_BIBLIOGRAPHY </w:instrText>
      </w:r>
      <w:r>
        <w:fldChar w:fldCharType="separate"/>
      </w:r>
      <w:r w:rsidR="00BC5C68" w:rsidRPr="00BC5C68">
        <w:rPr>
          <w:rFonts w:ascii="Times" w:hAnsi="Times" w:cs="Times"/>
          <w:noProof/>
        </w:rPr>
        <w:t>Anderson, C.W., 2005. Turbidity 6.7, in: Wilde, F.D. (Ed.), Field Measurements: U.S. Geological Survey Techniques of Water-Resources Investigations, Book 9. U.S. Geological Survey, pp. 1–55.</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Asselman, N.E.M., 2000. Fitting and interpretation of sediment rating curves. J. Hydrol. 234, 228–248. doi:10.1016/S0022-1694(00)00253-5</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Basher, L., Hicks, D., Clapp, B., Hewitt, T., 2011. Sediment yield response to large storm events and forest harvesting, Motueka River, New Zealand. New Zeal. J. Mar. Freshw. Res. 45, 333–356. doi:10.1080/00288330.2011.570350</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Basher, L.R., Hicks, D.M., Handyside, B., Ross, C.W., 1997. Erosion and sediment transport from the market gardening lands at Pukekohe, Auckland, New Zealand. J. Hydrol. 36, 73–95.</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Bégin, C., Brooks, G., Larson, R. a., Dragićević, S., Ramos Scharrón, C.E., Coté, I.M., 2014. Increased sediment loads over coral reefs in Saint Lucia in relation to land use change in contributing watersheds. Ocean Coast. Manag. 95, 35–45. doi:10.1016/j.ocecoaman.2014.03.018</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Blong, R.J., Humphreys, G.S., 1982. Erosion of road batters in Chim Shale, Papua New Guinea. Civ. Eng. Trans. Inst. Eng. Aust. CE24 1, 62–68.</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Bonta, J. V, 2000. Impact of Coal Surface Mining and Reclamation on Suspended Sediment in Three Ohio Watersheds. JAWRA J. Am. Water Resour. Assoc. 36, 869–887.</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Brunner, G., 2010. HEC-RAS River Analysis System.</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Buchanan-Banks, J., 1979. The October 28, 1979 Landslidng on Tutuila. Open File Report 81-81. U.S. Geological Survey.</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Calhoun, R.S., Fletcher, C.H., 1999. Measured and predicted sediment yield from a subtropical, heavy rainfall, steep-sided river basin: Hanalei, Kauai, Hawaiian Islands. Geomorphology 30, 213–226.</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Cox, C.A., Sarangi, A., Madramootoo, C.A., 2006. Effect of land management on runoff and soil losses from two small watersheds in St Lucia. L. Degrad. Dev. 17, 55–72. doi:10.1002/ldr.694</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Craig, P., 2009. Natural History Guide to American Samoa.</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Curtis, S., Wetzell, L., Wiles, P., Tinitali, R., 2011. Turbidity in Faga’alu Stream: The Sources, Impacts, and Solutions.</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Daly, C., Halbleib, M., Smith, J.I., Gibson, W.P., Doggett, M.K., Taylor, G.H., Curtis, J., Passteris, P.P., 2008. Physiographically sensitive mapping of climatological temperature and precipitation across the conterminous United States. Int. J. Climatol. 28, 2031. doi:10.1002/joc</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Dames &amp; Moore, 1981. Hydrologic Investigation of Surface Water for Water Supply and Hydropower.</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Douglas, I., 1996. The impact of land-use changes, especially logging, shifting cultivation, mining and urbanization on sediment yields in humid tropical Southeast Asia: A review with special reference to Borneo. IAHS-AISH Publ. 236, 463–471.</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Dunne, T., Leopold, L.B., 1978. Water in environmental planning. W.H. Freeman and Company, New York.</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Duvert, C., Gratiot, N., Evrard, O., Navratil, O., Némery, J., Prat, C., Esteves, M., 2010. Drivers of erosion and suspended sediment transport in three headwater catchments of the Mexican Central Highlands. Geomorphology 123, 243–256. doi:10.1016/j.geomorph.2010.07.016</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 42–55. doi:10.1016/j.jhydrol.2012.05.048</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Eyre, P.R., 1989. Ground-water quality reconnaissance, Tutuila, American Samoa, U.S. Geological Survey Water Resources Investigations Report 94-4142. Honolulu, HI.</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Fabricius, K.E., 2005. Effects of terrestrial runoff on the ecology of corals and coral reefs: review and synthesis. Mar. Pollut. Bull. 50, 125–46. doi:10.1016/j.marpolbul.2004.11.028</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Fahey, B.D., Marden, M., 2000. Sediment yields from a forested and a pasture catchment, coastal Hawke’s Bay, North Island, New Zealand. J. Hydrol. 39, 49–63.</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Fahey, B.D., Marden, M., Phillips, C.J., 2003. Sediment yields from plantation forestry and pastoral farming, coastal Hawke’s Bay, North Island, New Zealand. J. Hydrol. 42, 27–38.</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Fenner, D., Speicher, M., Gulick, S., Aeby, G., Aletto, S.C., Anderson, P., Carroll, B.P., DiDonato, E.M., DiDonato, G.T., Farmer, V., Fenner, D., Gove, J., Gulick, S., Houk, P., Lundblad, E., Nadon, M., Riolo, F., Sabater, M.G., Schroeder, R., Smith, E., Speicher, M., Tuitele, C., Tagarino, A., Vaitautolu, S., Vaoli, E., Vargas-angel, B., Vroom, P., 2008. The State of Coral Reef Ecosystems of American Samoa, in: The State of Coral Reef Ecosystems of the United States and Pacific Freely Associated States. pp. 307–351.</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Gellis, A.C., 2013. Factors influencing storm-generated suspended-sediment concentrations and loads in four basins of contrasting land use, humid-tropical Puerto Rico. Catena 104, 39–57. doi:10.1016/j.catena.2012.10.018</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Gippel, C.J., 1995. Potential of turbidity monitoring for measuring the transport of suspended solids in streams. Hydrol. Process. 9, 83–97.</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Gomi, T., Moore, R.D., Hassan, M.A., 2005. Suspended sediment dynamics in small forest streams of the Pacific Northwest. J. Am. Water Resour. Assoc. Paper No. .</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Gray, J.R., 2014. Measuring Suspended Sediment, in: Ahuja, S. (Ed.), Comprehensive Water Quality and Purification. Elsevier, pp. 157–204. doi:10.1016/B978-0-12-382182-9.00012-8</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Gray, J.R., Glysson, G.D., Turcios, L.M., Schwarz, G.E., 2000. Comparability of Suspended-Sediment Concentration and Total Suspended Solids Data U.S. Geological Survey Water-Resources Investigations Report 00-4191. Reston, Va.</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Harmel, R.D., Cooper, R.J., Slade, R.M., Haney, R.L., Arnold, J.G., 2006. Cumulative uncertainty in measured streamflow and water quality data for small watersheds. Trans. Am. Soc. Agric. Biol. Eng. 49, 689–701.</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Harmel, R.D., Smith, D.R., King, K.W., Slade, R.M., 2009. Estimating storm discharge and water quality data uncertainty: A software tool for monitoring and modeling applications. Environ. Model. Softw. 24, 832–842.</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Harrelson, C.C., Rawlins, C.L., Potyondy, J.P., 1994. Stream channel reference sites: an illustrated guide to field technique. USDA Forest Service General Technical Report RM-245. US Department of Agriculture, Fort Collins, CO.</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Henderson, G.W., Toews, D.A.A., 2001. Using Sediment Budgets to Test the Watershed Assessment Procedure in Southeastern British Columbia, in: Toews, D.A.A., Chatwin, S. (Eds.), Watershed Assessment in the Southern Interior of British Columbia. B.C. Ministry of Forests, Research Branch, Victoria, British Columbia, pp. 189–208.</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Hettler, J., Irion, G., Lehmann, B., 1997. Environmental impact of mining waste disposal on a tropical lowland river system: a case study on the Ok Tedi Mine, Papua New Guinea. Miner. Depos. 32, 280–291. doi:10.1007/s001260050093</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Hicks, D.M., 1990. Suspended sediment yields from pasture and exotic forest basins, in: Proceedings of the New-Zealand Hydrological Society Symposium. Auckland, New Zealand.</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Hicks, D.M., Hoyle, J., Roulston, H., 2009. Analysis of sediment yields within Auckland region. ARC Technical Report 2009/064. Prepared by NIWA for Auckland Regional Council.</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Holst-Rice, S., Messina, A., Biggs, T.W., Vargas-angel, B., Whitall, D., 2015. Baseline Assessment of Fagaʻalu Watershed: A Ridge to Reef Assessment in Support of Sediment Reduction Activities. NOAA Coral Reef Conservation Program, Silver Spring, MD.</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Horsley-Witten, 2011. American Samoa Erosion and Sediment Control Field Guide.</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Horsley-Witten, 2012. Post-Construction Stormwater Training Workshop, Field Work, and Interagency Meeting Summary.</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Izuka, S.K., Giambelluca, T.W., Nullet, M.A., 2005. Potential Evapotranspiration on Tutuila , American Samoa. U.S. Geological Survey Scientific Investigations Report 2005-5200.</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Kearns, R., 2013. Personal Communication.</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Kinnell, P.I.A., 2013. Modelling event soil losses using the Q R EI 30 index within RUSLE2. Hydrol. Process. doi:10.1002/hyp</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Kroon, F.J., Kuhnert, P.M., Henderson, B.L., Wilkinson, S.N., Kinsey-Henderson, A., Abbott, B., Brodie, J.E., Turner, R.D.R., 2012. River loads of suspended solids, nitrogen, phosphorus and herbicides delivered to the Great Barrier Reef lagoon. Mar. Pollut. Bull. 65, 167–81. doi:10.1016/j.marpolbul.2011.10.018</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Latinis, D.K., Moore, J., Kennedy, J., 1996. Archaeological Survey and Investigations Conducted at the Faga’alu Quarry, Ma'oputasi County, Tutuila, American Samoa, February 1996: Prepared for George Poysky, Sr., Samoa Maritime, PO Box 418, Pago Pago, American Samoa, 96799. Archaeological Consultants of the Pacific Inc., 59-624 Pupukea Rd., Haleiwa, HI 96712.</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Lewis, J., 1996. Turbidity-controlled suspended sediment sampling for runoff-event load estimation. Water Resour. Res. 32, 2299–2310.</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Lewis, J., Mori, S.R., Keppeler, E.T., Ziemer, R.R., 2001. Impacts of Logging on Storm Peak Flows , Flow Volumes and Suspended Sediment Loads in Caspar Creek, CA, in: Land Use and Watersheds: Human Influence on Hydrology and Geomorphology in Urban and Forest Areas. pp. 1–76.</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Megahan, W.F., 1980. Erosion from roadcuts in granitic slopes of the Idaho Batholith, in: Proceedings Cordilleran Sections of the Geological Society of America, 76th Annual Meeting. Oregon State University, Corvallis, OR, p. 120.</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Megahan, W.F., Wilson, M., Monsen, S.B., 2001. Sediment production from granitic cutslopes on forest roads in Idaho, USA. Earth Surf. Process. Landforms 26, 153–163.</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Milliman, J.D., Syvitski, J.P.M., 1992. Geomorphic/tectonic control of sediment discharge to the ocean: the importance of small mountainous rivers. J. Geol. 100, 525–544.</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NOAA’s Ocean Service, Coastal Services Center, 2010. 2010 C-CAP Land Cover, Territory of American Samoa, Tutuila.</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Perreault, J., 2010. Development of a Water Budget in a Tropical Setting Accounting for Mountain Front Recharge: Tutuila, American Samoa. University of Hawai’i.</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Photo Science Inc., 2012. 2012 NOAA American Samoa LiDAR: Islands of Tutuila, Aunu’u, Ofu, Olosega, Ta'u, and Rose Atoll. NOAA Office of Coastal Management, Silver Spring, MD.</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Ramos-Scharrón, C.E., Macdonald, L.H., 2005. Measurement and prediction of sediment production from unpaved roads, St John, US Virgin Islands. Earth Surf. Process. Landforms 30, 1283–1304.</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Ramos-Scharrón, C.E., Macdonald, L.H., 2007. Measurement and prediction of natural and anthropogenic sediment sources, St. John, US Virgin Islands. Catena 71, 250–266.</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Rankl, J.G., 2004. Relations Between Total-Sediment Load and Peak Discharge for Rainstorm Runoff on Five Ephemeral Streams in Wyoming. U.S. Geological Survey Water-Resources Investigations Report 02-4150. Denver, CO.</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Rapp, A., 1960. Recent development of mountain slopes in Karkevagge and surroundings, northern Scandinavia. Geogr. Ann. 42, 65–200.</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Reid, L.M., Dunne, T., 1984. Sediment production from forest road surfaces. Water Resour. Res. 20, 1753–1761.</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Reid, L.M., Dunne, T., 1996. Rapid evaluation of sediment budgets. Catena Verlag, Reiskirchen, Germany.</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Risk, M.J., 2014. Assessing the effects of sediments and nutrients on coral reefs. Curr. Opin. Environ. Sustain. 7, 108–117. doi:10.1016/j.cosust.2014.01.003</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Rodrigues, J.O., Andrade, E.M., Ribeiro, L.A., 2013. Sediment loss in semiarid small watershed due to the land use. Rev. Ciência Agronômica 44, 488–498.</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Sadeghi, S.H.R., Mizuyama, T., Miyata, S., Gomi, T., Kosugi, K., Mizugaki, S., Onda, Y., 2007. Is MUSLE apt to small steeply reforested watershed? J. For. Res. 12, 270–277. doi:10.1007/s10310-007-0017-9</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Slaymaker, O., 2003. The sediment budget as conceptual framework and management tool. Hydrobiologia 494, 71–82.</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Stock, J.D., Rosener, M., Schmidt, K.M., Hanshaw, M.N., Brooks, B.A., Tribble, G., Jacobi, J., 2010. Sediment budget for a polluted Hawaiian reef using hillslope monitoring and process mapping, in: American Geophysical Union Fall Meeting. p. #EP22A–01.</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Stock, J.D., Tribble, G., 2010. Erosion and sediment loads from two Hawaiian watersheds, in: 2nd Joint Federal Interagency Conference. Las Vegas, NV.</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Storlazzi, C.D., Norris, B.K., Rosenberger, K.J., 2015. The influence of grain size, grain color, and suspended-sediment concentration on light attenuation: Why fine-grained terrestrial sediment is bad for coral reef ecosystems. Coral Reefs 34, 967–975. doi:10.1007/s00338-015-1268-0</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Syvitski, J.P.M., Vörösmarty, C.J., Kettner, A.J., Green, P., 2005. Impact of humans on the flux of terrestrial sediment to the global coastal ocean. Science (80-. ). 308, 376–380. doi:10.1126/science.1109454</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Thomas, S., Ridd, P. V, Day, G., 2003. Turbidity regimes over fringing coral reefs near a mining site at Lihir Island, Papua New Guinea. Mar. Pollut. Bull. 46, 1006–14. doi:10.1016/S0025-326X(03)00122-X</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Tonkin &amp; Taylor International Ltd., 1989. Hydropower feasibility studies interim report - Phase 1. Ref: 97/10163.</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Topping, J., 1972. Errors of Observation and their Treatment, 4th ed. Chapman and Hall, London, UK.</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Tropeano, D., 1991. High flow events, sediment transport in a small streams in the “Tertiary Basin” area in Piedmont (northwest Italy). Earth Surf. Process. Landforms 16, 323–339.</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Turnipseed, D.P., Sauer, V.B., 2010. Discharge Measurements at Gaging Stations, in: U.S. Geological Survey Techniques and Methods Book 3, Chap. A8. Reston, Va., p. 87.</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URS Company, 1978. American Samoa Water Resources Study: Assessment of Water Systems American Samoa. Coastal Zone Information Center, Honolulu, HI.</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Walling, D.E., 1977. Assessing the accuracy of suspended sediment rating curves for a small basin. Water Resour. Res. 13, 531–538.</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Walling, D.E., 1999. Linking land use, erosion and sediment yields in river basins. Hydrobiologia 410, 223–240.</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Walling, D.E., Collins, a. L., 2008. The catchment sediment budget as a management tool. Environ. Sci. Policy 11, 136–143. doi:10.1016/j.envsci.2007.10.004</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Wemple, B.C., Jones, J.A., Grant, G.E., 1996. Channel Network Extension by Logging Roads in Two Basins, Western Cascades, Oregon. Water Resour. Bull. 32, 1195–1207.</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West, K., van Woesik, R., 2001. Spatial and temporal variance of river discharge on Okinawa (Japan): inferring the temporal impact on adjacent coral reefs. Mar. Pollut. Bull. 42, 864–72.</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Wolman, M.G., Schick, A.P., 1967. Effects of construction on fluvial sediment, urban and suburban areas of Maryland. Water Resour. Res. 3, 451–464.</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Wong, M., 1996. Analysis of Streamflow Characteristics for Streams on the Island of Tutuila, American Samoa. U.S. Geological Survey Water-Resources Investigations Report 95-4185.</w:t>
      </w:r>
    </w:p>
    <w:p w:rsidR="00BC5C68" w:rsidRPr="00BC5C68" w:rsidRDefault="00BC5C68">
      <w:pPr>
        <w:pStyle w:val="NormalWeb"/>
        <w:ind w:left="480" w:hanging="480"/>
        <w:divId w:val="801534194"/>
        <w:rPr>
          <w:rFonts w:ascii="Times" w:hAnsi="Times" w:cs="Times"/>
          <w:noProof/>
        </w:rPr>
      </w:pPr>
      <w:r w:rsidRPr="00BC5C68">
        <w:rPr>
          <w:rFonts w:ascii="Times" w:hAnsi="Times" w:cs="Times"/>
          <w:noProof/>
        </w:rPr>
        <w:t>Zimmermann, A., Francke, T., Elsenbeer, H., 2012. Forests and erosion: Insights from a study of suspended-sediment dynamics in an overland flow-prone rainforest catchment. J. Hydrol. 170–181.</w:t>
      </w:r>
    </w:p>
    <w:p w:rsidR="00D758D4" w:rsidRDefault="00DD1CCE" w:rsidP="00DD1CCE">
      <w:r>
        <w:fldChar w:fldCharType="end"/>
      </w:r>
      <w:r w:rsidR="000C26A7">
        <w:br w:type="page"/>
      </w:r>
    </w:p>
    <w:p w:rsidR="00D758D4" w:rsidRDefault="000C26A7">
      <w:pPr>
        <w:pStyle w:val="Heading2"/>
      </w:pPr>
      <w:r>
        <w:t>APPENDIX 1. Channel cross sections</w:t>
      </w:r>
    </w:p>
    <w:p w:rsidR="00D758D4" w:rsidRDefault="000C26A7">
      <w:r>
        <w:rPr>
          <w:noProof/>
        </w:rPr>
        <w:drawing>
          <wp:inline distT="0" distB="0" distL="0" distR="0" wp14:anchorId="32BFF248" wp14:editId="08BE72E0">
            <wp:extent cx="54864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J_Cross_Section.png"/>
                    <pic:cNvPicPr/>
                  </pic:nvPicPr>
                  <pic:blipFill>
                    <a:blip r:embed="rId18"/>
                    <a:stretch>
                      <a:fillRect/>
                    </a:stretch>
                  </pic:blipFill>
                  <pic:spPr>
                    <a:xfrm>
                      <a:off x="0" y="0"/>
                      <a:ext cx="5486400" cy="4114800"/>
                    </a:xfrm>
                    <a:prstGeom prst="rect">
                      <a:avLst/>
                    </a:prstGeom>
                  </pic:spPr>
                </pic:pic>
              </a:graphicData>
            </a:graphic>
          </wp:inline>
        </w:drawing>
      </w:r>
    </w:p>
    <w:p w:rsidR="00D758D4" w:rsidRDefault="000C26A7">
      <w:pPr>
        <w:ind w:firstLine="0"/>
      </w:pPr>
      <w:r>
        <w:t>Figure A1.1. Stream cross-section at FG3</w:t>
      </w:r>
    </w:p>
    <w:p w:rsidR="00D758D4" w:rsidRDefault="000C26A7">
      <w:r>
        <w:rPr>
          <w:noProof/>
        </w:rPr>
        <w:drawing>
          <wp:inline distT="0" distB="0" distL="0" distR="0" wp14:anchorId="0D49B021" wp14:editId="5EF690AB">
            <wp:extent cx="54864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_Cross_Section.png"/>
                    <pic:cNvPicPr/>
                  </pic:nvPicPr>
                  <pic:blipFill>
                    <a:blip r:embed="rId19"/>
                    <a:stretch>
                      <a:fillRect/>
                    </a:stretch>
                  </pic:blipFill>
                  <pic:spPr>
                    <a:xfrm>
                      <a:off x="0" y="0"/>
                      <a:ext cx="5486400" cy="4114800"/>
                    </a:xfrm>
                    <a:prstGeom prst="rect">
                      <a:avLst/>
                    </a:prstGeom>
                  </pic:spPr>
                </pic:pic>
              </a:graphicData>
            </a:graphic>
          </wp:inline>
        </w:drawing>
      </w:r>
    </w:p>
    <w:p w:rsidR="00D758D4" w:rsidRDefault="000C26A7">
      <w:pPr>
        <w:ind w:firstLine="0"/>
      </w:pPr>
      <w:r>
        <w:t>Figure A1.2. Stream cross-section at FG1</w:t>
      </w:r>
    </w:p>
    <w:p w:rsidR="00D758D4" w:rsidRDefault="000C26A7">
      <w:r>
        <w:br w:type="page"/>
      </w:r>
    </w:p>
    <w:p w:rsidR="00D758D4" w:rsidRDefault="000C26A7">
      <w:pPr>
        <w:pStyle w:val="Heading2"/>
      </w:pPr>
      <w:r>
        <w:t>APPENDIX 2. Dams in Faga'alu watershed</w:t>
      </w:r>
    </w:p>
    <w:p w:rsidR="00D758D4" w:rsidRDefault="000C26A7">
      <w:r>
        <w:t xml:space="preserve">Faga'alu stream was dammed at 4 locations above the village: 1) Matafao Dam (elevation 244 m) near the base of Mt. Matafao, draining 0.20 </w:t>
      </w:r>
      <w:r w:rsidR="005D50D5">
        <w:t>km</w:t>
      </w:r>
      <w:r w:rsidR="005D50D5">
        <w:rPr>
          <w:vertAlign w:val="superscript"/>
        </w:rPr>
        <w:t xml:space="preserve">2 </w:t>
      </w:r>
      <w:r>
        <w:t xml:space="preserve">, 2) Vaitanoa Dam at Virgin Falls (elevation 140 m), draining an additional 0.44 </w:t>
      </w:r>
      <w:r w:rsidR="005D50D5">
        <w:t>km</w:t>
      </w:r>
      <w:r w:rsidR="005D50D5">
        <w:rPr>
          <w:vertAlign w:val="superscript"/>
        </w:rPr>
        <w:t xml:space="preserve">2 </w:t>
      </w:r>
      <w:r>
        <w:t xml:space="preserve">, 3) a small unnamed dam below Vaitanoa Dam at elevation 100m, and 4) Lower Faga'alu Dam (elevation 48 m), immediately upstream of a large waterfall 30 m upstream of the quarry, draining an additional 0.26 </w:t>
      </w:r>
      <w:r w:rsidR="005D50D5">
        <w:t>km</w:t>
      </w:r>
      <w:r w:rsidR="005D50D5">
        <w:rPr>
          <w:vertAlign w:val="superscript"/>
        </w:rPr>
        <w:t xml:space="preserve">2 </w:t>
      </w:r>
      <w:r>
        <w:t xml:space="preserve"> </w:t>
      </w:r>
      <w:r w:rsidR="006528B8">
        <w:fldChar w:fldCharType="begin" w:fldLock="1"/>
      </w:r>
      <w:r w:rsidR="006528B8">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"mendeley" : { "formattedCitation" : "(Tonkin &amp; Taylor International Ltd., 1989)", "plainTextFormattedCitation" : "(Tonkin &amp; Taylor International Ltd., 1989)", "previouslyFormattedCitation" : "(Tonkin &amp; Taylor International Ltd., 1989)" }, "properties" : { "noteIndex" : 0 }, "schema" : "https://github.com/citation-style-language/schema/raw/master/csl-citation.json" }</w:instrText>
      </w:r>
      <w:r w:rsidR="006528B8">
        <w:fldChar w:fldCharType="separate"/>
      </w:r>
      <w:r w:rsidR="006528B8" w:rsidRPr="006528B8">
        <w:rPr>
          <w:noProof/>
        </w:rPr>
        <w:t>(Tonkin &amp; Taylor International Ltd., 1989)</w:t>
      </w:r>
      <w:r w:rsidR="006528B8">
        <w:fldChar w:fldCharType="end"/>
      </w:r>
      <w:r>
        <w:t xml:space="preserve">. A 2012 aerial LiDAR survey </w:t>
      </w:r>
      <w:r w:rsidR="00B51C1F">
        <w:fldChar w:fldCharType="begin" w:fldLock="1"/>
      </w:r>
      <w:r w:rsidR="00AA70FE">
        <w:instrText>ADDIN CSL_CITATION { "citationItems" : [ { "id" : "ITEM-1", "itemData" : { "author" : [ { "dropping-particle" : "", "family" : "Photo Science Inc.", "given" : "", "non-dropping-particle" : "", "parse-names" : false, "suffix" : "" } ], "id" : "ITEM-1", "issued" : { "date-parts" : [ [ "2012" ] ] }, "publisher" : "NOAA Office of Coastal Management", "publisher-place" : "Silver Spring, MD", "title" : "2012 NOAA American Samoa LiDAR: Islands of Tutuila, Aunu'u, Ofu, Olosega, Ta'u, and Rose Atoll", "type" : "report" }, "uris" : [ "http://www.mendeley.com/documents/?uuid=be492d11-fd29-414a-80f0-92a19e2cdd4f" ] } ], "mendeley" : { "formattedCitation" : "(Photo Science Inc., 2012)", "plainTextFormattedCitation" : "(Photo Science Inc., 2012)", "previouslyFormattedCitation" : "(Photo Science Inc., 2012)" }, "properties" : { "noteIndex" : 0 }, "schema" : "https://github.com/citation-style-language/schema/raw/master/csl-citation.json" }</w:instrText>
      </w:r>
      <w:r w:rsidR="00B51C1F">
        <w:fldChar w:fldCharType="separate"/>
      </w:r>
      <w:r w:rsidR="00B51C1F" w:rsidRPr="00B51C1F">
        <w:rPr>
          <w:noProof/>
        </w:rPr>
        <w:t>(Photo Science Inc., 2012)</w:t>
      </w:r>
      <w:r w:rsidR="00B51C1F">
        <w:fldChar w:fldCharType="end"/>
      </w:r>
      <w:r>
        <w:t xml:space="preserve"> indicates the drainage area at the Lower Faga'alu Dam is 0.90 </w:t>
      </w:r>
      <w:r w:rsidR="005D50D5">
        <w:t>km</w:t>
      </w:r>
      <w:r w:rsidR="005D50D5">
        <w:rPr>
          <w:vertAlign w:val="superscript"/>
        </w:rPr>
        <w:t>2</w:t>
      </w:r>
      <w:r>
        <w:t xml:space="preserve">. A small stream capture/reservoir (~35 </w:t>
      </w:r>
      <w:r w:rsidR="005D50D5">
        <w:t>m</w:t>
      </w:r>
      <w:r w:rsidR="005D50D5">
        <w:rPr>
          <w:vertAlign w:val="superscript"/>
        </w:rPr>
        <w:t>3</w:t>
      </w:r>
      <w:r>
        <w:t>) is also present on a side tributary that joins Faga'alu stream on the south bank, opposite the quarry. It is connected to a ~6 cm diameter pipe but it is unknown when or by whom it was built, its initial capacity, or if it is still conveying water. During all site visits water was overtopping this small structure through the spillway crest, suggesting it is fed by a perennial stream.</w:t>
      </w:r>
    </w:p>
    <w:p w:rsidR="00D758D4" w:rsidRDefault="000C26A7">
      <w:r>
        <w:t xml:space="preserve">Matafao Dam was constructed in 1917 for water supply to the Pago Pago Navy base, impounding a reservoir with initial capacity of 1.7 million gallons (6,400 </w:t>
      </w:r>
      <w:r w:rsidR="005D50D5">
        <w:t>m</w:t>
      </w:r>
      <w:r w:rsidR="005D50D5">
        <w:rPr>
          <w:vertAlign w:val="superscript"/>
        </w:rPr>
        <w:t>3</w:t>
      </w:r>
      <w:r>
        <w:t>) and piping the flow out of the watershed to a hydropower and water filtration plant in Fagatogo. In the early 1940's the Navy replaced the original cement tube pipeline and hydropower house with cast iron pipe but it is unknown when the scheme fell out of use</w:t>
      </w:r>
      <w:r w:rsidR="006528B8">
        <w:t xml:space="preserve"> </w:t>
      </w:r>
      <w:r w:rsidR="006528B8">
        <w:fldChar w:fldCharType="begin" w:fldLock="1"/>
      </w:r>
      <w:r w:rsidR="006528B8">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"id" : "ITEM-2", "itemData" : { "author" : [ { "dropping-particle" : "", "family" : "URS Company", "given" : "", "non-dropping-particle" : "", "parse-names" : false, "suffix" : "" } ], "id" : "ITEM-2", "issued" : { "date-parts" : [ [ "1978" ] ] }, "publisher" : "Coastal Zone Information Center", "publisher-place" : "Honolulu, HI", "title" : "American Samoa Water Resources Study: Assessment of Water Systems American Samoa", "type" : "report" }, "uris" : [ "http://www.mendeley.com/documents/?uuid=0856a97f-4ab9-475f-874d-e17b24578b98" ] } ], "mendeley" : { "formattedCitation" : "(Tonkin &amp; Taylor International Ltd., 1989; URS Company, 1978)", "plainTextFormattedCitation" : "(Tonkin &amp; Taylor International Ltd., 1989; URS Company, 1978)", "previouslyFormattedCitation" : "(Tonkin &amp; Taylor International Ltd., 1989; URS Company, 1978)" }, "properties" : { "noteIndex" : 0 }, "schema" : "https://github.com/citation-style-language/schema/raw/master/csl-citation.json" }</w:instrText>
      </w:r>
      <w:r w:rsidR="006528B8">
        <w:fldChar w:fldCharType="separate"/>
      </w:r>
      <w:r w:rsidR="006528B8" w:rsidRPr="006528B8">
        <w:rPr>
          <w:noProof/>
        </w:rPr>
        <w:t>(Tonkin &amp; Taylor International Ltd., 1989; URS Company, 1978)</w:t>
      </w:r>
      <w:r w:rsidR="006528B8">
        <w:fldChar w:fldCharType="end"/>
      </w:r>
      <w:r>
        <w:t>. Remote sensing and a site visit on 6/21/13 confirmed the reservoir is still filling to the spillway crest with water and routing some flow to the Fagatogo site, though the amount is mu</w:t>
      </w:r>
      <w:r w:rsidR="005D50D5">
        <w:t>ch less than the 10 in. diameter pipes conveyance capacity and the flow rate variability is unknown. A previous site visit on 2/21/13 by American Samoa Power Authority (ASPA) found the reservoir empty of water but filled with an estimated 3-5 meters of fine sediment</w:t>
      </w:r>
      <w:r w:rsidR="006528B8">
        <w:t xml:space="preserve"> </w:t>
      </w:r>
      <w:r w:rsidR="006528B8">
        <w:fldChar w:fldCharType="begin" w:fldLock="1"/>
      </w:r>
      <w:r w:rsidR="006528B8">
        <w:instrText>ADDIN CSL_CITATION { "citationItems" : [ { "id" : "ITEM-1", "itemData" : { "author" : [ { "dropping-particle" : "", "family" : "Kearns", "given" : "Robert", "non-dropping-particle" : "", "parse-names" : false, "suffix" : "" } ], "id" : "ITEM-1", "issued" : { "date-parts" : [ [ "2013" ] ] }, "note" : "From:", "title" : "Personal Communication", "type" : "article" }, "uris" : [ "http://www.mendeley.com/documents/?uuid=bb763ba0-37d3-4822-b72e-648faca5031c" ] } ], "mendeley" : { "formattedCitation" : "(Kearns, 2013)", "manualFormatting" : "(Kearns, pers. comm. 2013)", "plainTextFormattedCitation" : "(Kearns, 2013)", "previouslyFormattedCitation" : "(Kearns, 2013)" }, "properties" : { "noteIndex" : 0 }, "schema" : "https://github.com/citation-style-language/schema/raw/master/csl-citation.json" }</w:instrText>
      </w:r>
      <w:r w:rsidR="006528B8">
        <w:fldChar w:fldCharType="separate"/>
      </w:r>
      <w:r w:rsidR="006528B8" w:rsidRPr="006528B8">
        <w:rPr>
          <w:noProof/>
        </w:rPr>
        <w:t xml:space="preserve">(Kearns, </w:t>
      </w:r>
      <w:r w:rsidR="006528B8">
        <w:rPr>
          <w:noProof/>
        </w:rPr>
        <w:t xml:space="preserve">pers. comm. </w:t>
      </w:r>
      <w:r w:rsidR="006528B8" w:rsidRPr="006528B8">
        <w:rPr>
          <w:noProof/>
        </w:rPr>
        <w:t>2013)</w:t>
      </w:r>
      <w:r w:rsidR="006528B8">
        <w:fldChar w:fldCharType="end"/>
      </w:r>
      <w:r w:rsidR="006528B8">
        <w:t xml:space="preserve">. </w:t>
      </w:r>
      <w:r w:rsidR="005D50D5">
        <w:t xml:space="preserve">Interviews with local maintenance staff and historical photos confirmed the Matafao Reservoir was actively maintained and cleaned of sediment until the early </w:t>
      </w:r>
      <w:r w:rsidR="006528B8">
        <w:t>19</w:t>
      </w:r>
      <w:r w:rsidR="005D50D5">
        <w:t>70's.</w:t>
      </w:r>
    </w:p>
    <w:p w:rsidR="00D758D4" w:rsidRDefault="005D50D5">
      <w:r>
        <w:t xml:space="preserve">The Vaitanoa (Virgin Falls) Dam, was built in 1964 to provide drinking water but the pipe was not completed as of 10/19/89, and a stockpile of some 40 (8 </w:t>
      </w:r>
      <w:r w:rsidR="007960EB">
        <w:t>ft.</w:t>
      </w:r>
      <w:r>
        <w:t xml:space="preserve"> length) 8 in. diameter asbestos-cement pipes was found on the streambanks. Local quarry staff recall the pipes were removed from the site </w:t>
      </w:r>
      <w:r w:rsidR="007960EB">
        <w:t>sometime</w:t>
      </w:r>
      <w:r>
        <w:t xml:space="preserve"> in the 1990's. The Vaitanoa Reservoir had a design volume of 4.5 million gallons (17,000m</w:t>
      </w:r>
      <w:r>
        <w:rPr>
          <w:vertAlign w:val="superscript"/>
        </w:rPr>
        <w:t xml:space="preserve">3 </w:t>
      </w:r>
      <w:r>
        <w:t>), but is assumed to be full of sediment since the drainage valves were never opened and the reservoir was overtopping the spillway as of 10/18/89</w:t>
      </w:r>
      <w:r w:rsidR="006528B8">
        <w:t xml:space="preserve"> </w:t>
      </w:r>
      <w:r w:rsidR="006528B8">
        <w:fldChar w:fldCharType="begin" w:fldLock="1"/>
      </w:r>
      <w:r w:rsidR="006528B8">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"mendeley" : { "formattedCitation" : "(Tonkin &amp; Taylor International Ltd., 1989)", "plainTextFormattedCitation" : "(Tonkin &amp; Taylor International Ltd., 1989)", "previouslyFormattedCitation" : "(Tonkin &amp; Taylor International Ltd., 1989)" }, "properties" : { "noteIndex" : 0 }, "schema" : "https://github.com/citation-style-language/schema/raw/master/csl-citation.json" }</w:instrText>
      </w:r>
      <w:r w:rsidR="006528B8">
        <w:fldChar w:fldCharType="separate"/>
      </w:r>
      <w:r w:rsidR="006528B8" w:rsidRPr="006528B8">
        <w:rPr>
          <w:noProof/>
        </w:rPr>
        <w:t>(Tonkin &amp; Taylor International Ltd., 1989)</w:t>
      </w:r>
      <w:r w:rsidR="006528B8">
        <w:fldChar w:fldCharType="end"/>
      </w:r>
      <w:r>
        <w:t>. A low masonry weir was also constructed downstream of the Vaitanoa Dam, but not connected to any piping.</w:t>
      </w:r>
    </w:p>
    <w:p w:rsidR="00D758D4" w:rsidRDefault="005D50D5">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w:t>
      </w:r>
      <w:r w:rsidR="006528B8">
        <w:t xml:space="preserve"> </w:t>
      </w:r>
      <w:r w:rsidR="006528B8">
        <w:fldChar w:fldCharType="begin" w:fldLock="1"/>
      </w:r>
      <w:r w:rsidR="00B51C1F">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"mendeley" : { "formattedCitation" : "(Tonkin &amp; Taylor International Ltd., 1989)", "plainTextFormattedCitation" : "(Tonkin &amp; Taylor International Ltd., 1989)", "previouslyFormattedCitation" : "(Tonkin &amp; Taylor International Ltd., 1989)" }, "properties" : { "noteIndex" : 0 }, "schema" : "https://github.com/citation-style-language/schema/raw/master/csl-citation.json" }</w:instrText>
      </w:r>
      <w:r w:rsidR="006528B8">
        <w:fldChar w:fldCharType="separate"/>
      </w:r>
      <w:r w:rsidR="006528B8" w:rsidRPr="006528B8">
        <w:rPr>
          <w:noProof/>
        </w:rPr>
        <w:t>(Tonkin &amp; Taylor International Ltd., 1989)</w:t>
      </w:r>
      <w:r w:rsidR="006528B8">
        <w:fldChar w:fldCharType="end"/>
      </w:r>
      <w:r>
        <w:t>. The original capacity was 0.03 million gallons (114 m</w:t>
      </w:r>
      <w:r>
        <w:rPr>
          <w:vertAlign w:val="superscript"/>
        </w:rPr>
        <w:t>3</w:t>
      </w:r>
      <w:r>
        <w:t>) but is now full of coarse sediment up to the spillway crest. No reports were found indicating this structure was ever emptied of sediment.</w:t>
      </w:r>
    </w:p>
    <w:p w:rsidR="00D758D4" w:rsidRDefault="005D50D5">
      <w:r>
        <w:br w:type="page"/>
      </w:r>
    </w:p>
    <w:p w:rsidR="00D758D4" w:rsidRDefault="005D50D5">
      <w:pPr>
        <w:pStyle w:val="Heading2"/>
      </w:pPr>
      <w:r>
        <w:t>APPENDIX 3. Water discharge during storm events</w:t>
      </w:r>
    </w:p>
    <w:p w:rsidR="002F3D3E" w:rsidRPr="002F3D3E" w:rsidRDefault="002F3D3E" w:rsidP="002F3D3E"/>
    <w:p w:rsidR="00D758D4" w:rsidRDefault="005D50D5">
      <w:r>
        <w:t>Insert Table 1 here</w:t>
      </w:r>
    </w:p>
    <w:p w:rsidR="002F3D3E" w:rsidRDefault="002F3D3E"/>
    <w:p w:rsidR="00D758D4" w:rsidRDefault="005D50D5">
      <w:pPr>
        <w:ind w:firstLine="0"/>
      </w:pPr>
      <w:r>
        <w:t xml:space="preserve">Table </w:t>
      </w:r>
      <w:r w:rsidR="002F3D3E">
        <w:t>A3.</w:t>
      </w:r>
      <w:r>
        <w:t>1. Water discharge from subwatersheds in Faga'alu</w:t>
      </w:r>
    </w:p>
    <w:p w:rsidR="00D758D4" w:rsidRDefault="005D50D5">
      <w:r>
        <w:br w:type="page"/>
      </w:r>
    </w:p>
    <w:p w:rsidR="00D758D4" w:rsidRDefault="005D50D5">
      <w:pPr>
        <w:pStyle w:val="Heading2"/>
      </w:pPr>
      <w:r>
        <w:t>APPENDIX 4. Synthetic rating curves for turbidimeters in Faga'alu</w:t>
      </w:r>
    </w:p>
    <w:p w:rsidR="00D758D4" w:rsidRDefault="005D50D5">
      <w:r>
        <w:rPr>
          <w:noProof/>
        </w:rPr>
        <w:drawing>
          <wp:inline distT="0" distB="0" distL="0" distR="0" wp14:anchorId="181370FA" wp14:editId="3CE1E34A">
            <wp:extent cx="54864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20"/>
                    <a:stretch>
                      <a:fillRect/>
                    </a:stretch>
                  </pic:blipFill>
                  <pic:spPr>
                    <a:xfrm>
                      <a:off x="0" y="0"/>
                      <a:ext cx="5486400" cy="2743200"/>
                    </a:xfrm>
                    <a:prstGeom prst="rect">
                      <a:avLst/>
                    </a:prstGeom>
                  </pic:spPr>
                </pic:pic>
              </a:graphicData>
            </a:graphic>
          </wp:inline>
        </w:drawing>
      </w:r>
    </w:p>
    <w:p w:rsidR="00D758D4" w:rsidRDefault="002F3D3E">
      <w:pPr>
        <w:ind w:firstLine="0"/>
      </w:pPr>
      <w:r>
        <w:t>Figure A4.1</w:t>
      </w:r>
      <w:r w:rsidR="005D50D5">
        <w:t>. Synthetic Rating Curves for (a) OBS turbidimeter deployed at FG3 and (b) YSI deployed at FG1.</w:t>
      </w:r>
    </w:p>
    <w:sectPr w:rsidR="00D758D4" w:rsidSect="005337C0">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Trent Biggs" w:date="2015-08-24T17:18:00Z" w:initials="TB">
    <w:p w:rsidR="008D3141" w:rsidRDefault="008D3141">
      <w:pPr>
        <w:pStyle w:val="CommentText"/>
      </w:pPr>
      <w:r>
        <w:rPr>
          <w:rStyle w:val="CommentReference"/>
        </w:rPr>
        <w:annotationRef/>
      </w:r>
      <w:r>
        <w:t>Put the verb closer to the start of the sentence.  Makes it easier to read.</w:t>
      </w:r>
    </w:p>
  </w:comment>
  <w:comment w:id="11" w:author="Trent Biggs" w:date="2015-08-24T17:19:00Z" w:initials="TB">
    <w:p w:rsidR="008D3141" w:rsidRDefault="008D3141">
      <w:pPr>
        <w:pStyle w:val="CommentText"/>
      </w:pPr>
      <w:r>
        <w:rPr>
          <w:rStyle w:val="CommentReference"/>
        </w:rPr>
        <w:annotationRef/>
      </w:r>
      <w:r>
        <w:t>Precip isn’t needed to calculate SSYEV.</w:t>
      </w:r>
    </w:p>
  </w:comment>
  <w:comment w:id="26" w:author="Geography" w:date="2015-08-28T18:13:00Z" w:initials="G">
    <w:p w:rsidR="008D3141" w:rsidRDefault="008D3141">
      <w:pPr>
        <w:pStyle w:val="CommentText"/>
      </w:pPr>
      <w:r>
        <w:rPr>
          <w:rStyle w:val="CommentReference"/>
        </w:rPr>
        <w:annotationRef/>
      </w:r>
      <w:r>
        <w:t>Table 1 says 1% is bare.</w:t>
      </w:r>
    </w:p>
  </w:comment>
  <w:comment w:id="38" w:author="Trent Biggs" w:date="2015-08-24T17:22:00Z" w:initials="TB">
    <w:p w:rsidR="008D3141" w:rsidRDefault="008D3141">
      <w:pPr>
        <w:pStyle w:val="CommentText"/>
      </w:pPr>
      <w:r>
        <w:rPr>
          <w:rStyle w:val="CommentReference"/>
        </w:rPr>
        <w:annotationRef/>
      </w:r>
      <w:r>
        <w:t>?  why is tons/km2/yr in parenthesis?  What are the units of 29-70?  Tons/yr or tons/km2/yr?</w:t>
      </w:r>
    </w:p>
  </w:comment>
  <w:comment w:id="40" w:author="Trent Biggs" w:date="2015-08-24T17:23:00Z" w:initials="TB">
    <w:p w:rsidR="008D3141" w:rsidRDefault="008D3141">
      <w:pPr>
        <w:pStyle w:val="CommentText"/>
      </w:pPr>
      <w:r>
        <w:rPr>
          <w:rStyle w:val="CommentReference"/>
        </w:rPr>
        <w:annotationRef/>
      </w:r>
      <w:r>
        <w:t>Same here.</w:t>
      </w:r>
    </w:p>
  </w:comment>
  <w:comment w:id="61" w:author="Trent Biggs" w:date="2015-08-24T17:27:00Z" w:initials="TB">
    <w:p w:rsidR="008D3141" w:rsidRDefault="008D3141">
      <w:pPr>
        <w:pStyle w:val="CommentText"/>
      </w:pPr>
      <w:r>
        <w:rPr>
          <w:rStyle w:val="CommentReference"/>
        </w:rPr>
        <w:annotationRef/>
      </w:r>
      <w:r>
        <w:t>Not everywhere in the humid tropics has steep slopes (eg.. Amazon)</w:t>
      </w:r>
    </w:p>
  </w:comment>
  <w:comment w:id="88" w:author="Trent Biggs" w:date="2015-08-24T17:32:00Z" w:initials="TB">
    <w:p w:rsidR="008D3141" w:rsidRDefault="008D3141">
      <w:pPr>
        <w:pStyle w:val="CommentText"/>
      </w:pPr>
      <w:r>
        <w:rPr>
          <w:rStyle w:val="CommentReference"/>
        </w:rPr>
        <w:annotationRef/>
      </w:r>
      <w:r>
        <w:t>Most important modifiers go first…grazing is more impt than specific location I would argue.</w:t>
      </w:r>
    </w:p>
  </w:comment>
  <w:comment w:id="97" w:author="Trent Biggs" w:date="2015-08-24T17:33:00Z" w:initials="TB">
    <w:p w:rsidR="008D3141" w:rsidRDefault="008D3141">
      <w:pPr>
        <w:pStyle w:val="CommentText"/>
      </w:pPr>
      <w:r>
        <w:rPr>
          <w:rStyle w:val="CommentReference"/>
        </w:rPr>
        <w:annotationRef/>
      </w:r>
      <w:r>
        <w:t>Who did the study—Stock or Risk?</w:t>
      </w:r>
    </w:p>
  </w:comment>
  <w:comment w:id="151" w:author="Trent Biggs" w:date="2015-08-24T17:47:00Z" w:initials="TB">
    <w:p w:rsidR="008D3141" w:rsidRDefault="008D3141">
      <w:pPr>
        <w:pStyle w:val="CommentText"/>
      </w:pPr>
      <w:r>
        <w:rPr>
          <w:rStyle w:val="CommentReference"/>
        </w:rPr>
        <w:annotationRef/>
      </w:r>
      <w:r>
        <w:t xml:space="preserve">Is it possible to make the grey dotted boundary cover only the small tribs—right now it includes the whole watershed.  </w:t>
      </w:r>
    </w:p>
    <w:p w:rsidR="008D3141" w:rsidRDefault="008D3141">
      <w:pPr>
        <w:pStyle w:val="CommentText"/>
      </w:pPr>
      <w:r>
        <w:t>How is the dotted grey line “administrative”?  the watershed corresponds to the village unit?</w:t>
      </w:r>
    </w:p>
  </w:comment>
  <w:comment w:id="170" w:author="Trent Biggs" w:date="2015-08-24T17:50:00Z" w:initials="TB">
    <w:p w:rsidR="008D3141" w:rsidRDefault="008D3141">
      <w:pPr>
        <w:pStyle w:val="CommentText"/>
      </w:pPr>
      <w:r>
        <w:rPr>
          <w:rStyle w:val="CommentReference"/>
        </w:rPr>
        <w:annotationRef/>
      </w:r>
      <w:r>
        <w:t>Top right map needs a scale bar.</w:t>
      </w:r>
    </w:p>
    <w:p w:rsidR="008D3141" w:rsidRDefault="008D3141">
      <w:pPr>
        <w:pStyle w:val="CommentText"/>
      </w:pPr>
      <w:r>
        <w:t>Could use a label of “Faga’alu” on black box in upper right map.</w:t>
      </w:r>
    </w:p>
  </w:comment>
  <w:comment w:id="207" w:author="Trent Biggs" w:date="2015-08-24T17:55:00Z" w:initials="TB">
    <w:p w:rsidR="008D3141" w:rsidRDefault="008D3141" w:rsidP="001E46BB">
      <w:pPr>
        <w:pStyle w:val="CommentText"/>
        <w:ind w:firstLine="0"/>
      </w:pPr>
      <w:r>
        <w:rPr>
          <w:rStyle w:val="CommentReference"/>
        </w:rPr>
        <w:annotationRef/>
      </w:r>
      <w:r>
        <w:t>First paragraph of the study area says 1.86 km2.</w:t>
      </w:r>
    </w:p>
  </w:comment>
  <w:comment w:id="218" w:author="Geography" w:date="2015-08-27T20:02:00Z" w:initials="G">
    <w:p w:rsidR="008D3141" w:rsidRDefault="008D3141" w:rsidP="00903063">
      <w:pPr>
        <w:pStyle w:val="CommentText"/>
      </w:pPr>
      <w:r>
        <w:rPr>
          <w:rStyle w:val="CommentReference"/>
        </w:rPr>
        <w:annotationRef/>
      </w:r>
      <w:r>
        <w:t>To avoid introducing the pour points twice, you could just describe the land use in general without given specifics about %s in different subwatersheds until the Methods part.</w:t>
      </w:r>
    </w:p>
    <w:p w:rsidR="008D3141" w:rsidRDefault="008D3141" w:rsidP="00903063">
      <w:pPr>
        <w:pStyle w:val="CommentText"/>
      </w:pPr>
    </w:p>
    <w:p w:rsidR="008D3141" w:rsidRDefault="008D3141" w:rsidP="00903063">
      <w:pPr>
        <w:pStyle w:val="CommentText"/>
      </w:pPr>
      <w:r>
        <w:t>It’s probably also ok as is.</w:t>
      </w:r>
    </w:p>
  </w:comment>
  <w:comment w:id="273" w:author="Geography" w:date="2015-08-27T19:57:00Z" w:initials="G">
    <w:p w:rsidR="008D3141" w:rsidRDefault="008D3141">
      <w:pPr>
        <w:pStyle w:val="CommentText"/>
      </w:pPr>
      <w:r>
        <w:rPr>
          <w:rStyle w:val="CommentReference"/>
        </w:rPr>
        <w:annotationRef/>
      </w:r>
      <w:r>
        <w:t>To clarify why 1.78 is less than 1.86 in first paragraph.</w:t>
      </w:r>
    </w:p>
  </w:comment>
  <w:comment w:id="348" w:author="Geography" w:date="2015-08-27T20:04:00Z" w:initials="G">
    <w:p w:rsidR="008D3141" w:rsidRDefault="008D3141">
      <w:pPr>
        <w:pStyle w:val="CommentText"/>
      </w:pPr>
      <w:r>
        <w:rPr>
          <w:rStyle w:val="CommentReference"/>
        </w:rPr>
        <w:annotationRef/>
      </w:r>
      <w:r>
        <w:t>This may be a better first paragraph of the Land use, since it describes land use in the whole watershed.</w:t>
      </w:r>
    </w:p>
  </w:comment>
  <w:comment w:id="352" w:author="Geography" w:date="2015-08-27T20:09:00Z" w:initials="G">
    <w:p w:rsidR="008D3141" w:rsidRDefault="008D3141">
      <w:pPr>
        <w:pStyle w:val="CommentText"/>
      </w:pPr>
      <w:r>
        <w:rPr>
          <w:rStyle w:val="CommentReference"/>
        </w:rPr>
        <w:annotationRef/>
      </w:r>
      <w:r>
        <w:t>Main stem or including small drainages?</w:t>
      </w:r>
    </w:p>
  </w:comment>
  <w:comment w:id="357" w:author="Geography" w:date="2015-08-27T20:04:00Z" w:initials="G">
    <w:p w:rsidR="008D3141" w:rsidRDefault="008D3141" w:rsidP="005916ED">
      <w:pPr>
        <w:pStyle w:val="CommentText"/>
      </w:pPr>
      <w:r>
        <w:rPr>
          <w:rStyle w:val="CommentReference"/>
        </w:rPr>
        <w:annotationRef/>
      </w:r>
      <w:r>
        <w:t>This may be a better first paragraph of the Land use, since it describes land use in the whole watershed.</w:t>
      </w:r>
    </w:p>
  </w:comment>
  <w:comment w:id="410" w:author="Trent Biggs" w:date="2015-08-24T18:18:00Z" w:initials="TB">
    <w:p w:rsidR="008D3141" w:rsidRDefault="008D3141">
      <w:pPr>
        <w:pStyle w:val="CommentText"/>
      </w:pPr>
      <w:r>
        <w:rPr>
          <w:rStyle w:val="CommentReference"/>
        </w:rPr>
        <w:annotationRef/>
      </w:r>
      <w:r>
        <w:t>Like the tech memo probably need to label more clearly or break into two figures. (I favor keeping as one figure but 1) add letters a), b), etc), and describe what is on left and right.</w:t>
      </w:r>
    </w:p>
  </w:comment>
  <w:comment w:id="425" w:author="Geography" w:date="2015-08-27T20:16:00Z" w:initials="G">
    <w:p w:rsidR="008D3141" w:rsidRDefault="008D3141">
      <w:pPr>
        <w:pStyle w:val="CommentText"/>
      </w:pPr>
      <w:r>
        <w:rPr>
          <w:rStyle w:val="CommentReference"/>
        </w:rPr>
        <w:annotationRef/>
      </w:r>
      <w:r>
        <w:t xml:space="preserve">But </w:t>
      </w:r>
    </w:p>
    <w:p w:rsidR="008D3141" w:rsidRDefault="008D3141">
      <w:pPr>
        <w:pStyle w:val="CommentText"/>
      </w:pPr>
      <w:r>
        <w:t>1 mg  x  1g/1000mg  x  1kg/1000g  x 1ton/1000kg</w:t>
      </w:r>
    </w:p>
    <w:p w:rsidR="008D3141" w:rsidRPr="004D6FDA" w:rsidRDefault="008D3141">
      <w:pPr>
        <w:pStyle w:val="CommentText"/>
      </w:pPr>
      <w:r>
        <w:t>k should be 10</w:t>
      </w:r>
      <w:r>
        <w:rPr>
          <w:vertAlign w:val="superscript"/>
        </w:rPr>
        <w:t>-9</w:t>
      </w:r>
      <w:r>
        <w:t>, no?  Is that what is was in your calculations?  Double check.</w:t>
      </w:r>
    </w:p>
  </w:comment>
  <w:comment w:id="433" w:author="Trent Biggs" w:date="2015-08-24T18:26:00Z" w:initials="TB">
    <w:p w:rsidR="008D3141" w:rsidRDefault="008D3141">
      <w:pPr>
        <w:pStyle w:val="CommentText"/>
      </w:pPr>
      <w:r>
        <w:rPr>
          <w:rStyle w:val="CommentReference"/>
        </w:rPr>
        <w:annotationRef/>
      </w:r>
      <w:r>
        <w:t>Over what time period?</w:t>
      </w:r>
    </w:p>
  </w:comment>
  <w:comment w:id="442" w:author="Trent Biggs" w:date="2015-08-24T18:29:00Z" w:initials="TB">
    <w:p w:rsidR="008D3141" w:rsidRDefault="008D3141">
      <w:pPr>
        <w:pStyle w:val="CommentText"/>
      </w:pPr>
      <w:r>
        <w:rPr>
          <w:rStyle w:val="CommentReference"/>
        </w:rPr>
        <w:annotationRef/>
      </w:r>
      <w:r>
        <w:t>Q between events?  What is meant by “nearly”?   120%% of the threshold?  200%?</w:t>
      </w:r>
    </w:p>
  </w:comment>
  <w:comment w:id="481" w:author="Geography" w:date="2015-08-27T20:30:00Z" w:initials="G">
    <w:p w:rsidR="008D3141" w:rsidRDefault="008D3141">
      <w:pPr>
        <w:pStyle w:val="CommentText"/>
      </w:pPr>
      <w:r>
        <w:rPr>
          <w:rStyle w:val="CommentReference"/>
        </w:rPr>
        <w:annotationRef/>
      </w:r>
      <w:r>
        <w:t xml:space="preserve">Meaning SSYFG2-SSYFG1?  </w:t>
      </w:r>
    </w:p>
    <w:p w:rsidR="008D3141" w:rsidRDefault="008D3141">
      <w:pPr>
        <w:pStyle w:val="CommentText"/>
      </w:pPr>
      <w:r>
        <w:t>SSYFG2 isn’t yield from the just the subwatershed, but from the whole watershed above FG2.</w:t>
      </w:r>
    </w:p>
  </w:comment>
  <w:comment w:id="491" w:author="Geography" w:date="2015-08-27T20:29:00Z" w:initials="G">
    <w:p w:rsidR="008D3141" w:rsidRDefault="008D3141">
      <w:pPr>
        <w:pStyle w:val="CommentText"/>
      </w:pPr>
      <w:r>
        <w:rPr>
          <w:rStyle w:val="CommentReference"/>
        </w:rPr>
        <w:annotationRef/>
      </w:r>
      <w:r>
        <w:t>Check superscripts throughout.</w:t>
      </w:r>
    </w:p>
  </w:comment>
  <w:comment w:id="498" w:author="Geography" w:date="2015-08-27T20:34:00Z" w:initials="G">
    <w:p w:rsidR="008D3141" w:rsidRDefault="008D3141">
      <w:pPr>
        <w:pStyle w:val="CommentText"/>
      </w:pPr>
      <w:r>
        <w:rPr>
          <w:rStyle w:val="CommentReference"/>
        </w:rPr>
        <w:annotationRef/>
      </w:r>
      <w:r>
        <w:t>Why have both SSYTOTAL and SSYFG3 when they are the same exact value?</w:t>
      </w:r>
    </w:p>
  </w:comment>
  <w:comment w:id="526" w:author="Geography" w:date="2015-08-27T20:39:00Z" w:initials="G">
    <w:p w:rsidR="008D3141" w:rsidRDefault="008D3141">
      <w:pPr>
        <w:pStyle w:val="CommentText"/>
      </w:pPr>
      <w:r>
        <w:rPr>
          <w:rStyle w:val="CommentReference"/>
        </w:rPr>
        <w:annotationRef/>
      </w:r>
      <w:r>
        <w:t>First sentence says “UPPER AND LOWER”; why “UPPER and “TOTAL” here?  For which watershed was alpha and beta calculated, LOWER or TOTAL?</w:t>
      </w:r>
    </w:p>
  </w:comment>
  <w:comment w:id="559" w:author="Geography" w:date="2015-08-28T18:28:00Z" w:initials="G">
    <w:p w:rsidR="008D3141" w:rsidRDefault="008D3141">
      <w:pPr>
        <w:pStyle w:val="CommentText"/>
      </w:pPr>
      <w:r>
        <w:rPr>
          <w:rStyle w:val="CommentReference"/>
        </w:rPr>
        <w:annotationRef/>
      </w:r>
      <w:r>
        <w:t>Subscript.</w:t>
      </w:r>
    </w:p>
  </w:comment>
  <w:comment w:id="567" w:author="Geography" w:date="2015-08-28T18:27:00Z" w:initials="G">
    <w:p w:rsidR="008D3141" w:rsidRDefault="008D3141">
      <w:pPr>
        <w:pStyle w:val="CommentText"/>
      </w:pPr>
      <w:r>
        <w:rPr>
          <w:rStyle w:val="CommentReference"/>
        </w:rPr>
        <w:annotationRef/>
      </w:r>
      <w:r>
        <w:t>In general I think the variable names are too long and/or need to be replaced by a variable.</w:t>
      </w:r>
    </w:p>
  </w:comment>
  <w:comment w:id="591" w:author="Geography" w:date="2015-08-29T20:38:00Z" w:initials="G">
    <w:p w:rsidR="008D3141" w:rsidRDefault="008D3141">
      <w:pPr>
        <w:pStyle w:val="CommentText"/>
      </w:pPr>
      <w:r>
        <w:rPr>
          <w:rStyle w:val="CommentReference"/>
        </w:rPr>
        <w:annotationRef/>
      </w:r>
      <w:r>
        <w:t>Could cut this part since you present the same data in the results.</w:t>
      </w:r>
    </w:p>
  </w:comment>
  <w:comment w:id="680" w:author="Geography" w:date="2015-08-28T18:59:00Z" w:initials="G">
    <w:p w:rsidR="008D3141" w:rsidRDefault="008D3141">
      <w:pPr>
        <w:pStyle w:val="CommentText"/>
      </w:pPr>
      <w:r>
        <w:rPr>
          <w:rStyle w:val="CommentReference"/>
        </w:rPr>
        <w:annotationRef/>
      </w:r>
      <w:r>
        <w:t>I forget why b and c are in separate plots if they’re for the same turbidimeter at the same location (FG3).</w:t>
      </w:r>
    </w:p>
  </w:comment>
  <w:comment w:id="696" w:author="Geography" w:date="2015-08-28T19:06:00Z" w:initials="G">
    <w:p w:rsidR="008D3141" w:rsidRDefault="008D3141">
      <w:pPr>
        <w:pStyle w:val="CommentText"/>
      </w:pPr>
      <w:r>
        <w:rPr>
          <w:rStyle w:val="CommentReference"/>
        </w:rPr>
        <w:annotationRef/>
      </w:r>
      <w:r>
        <w:t>Seems to me you could combine 5b and 5c with two different plotting symbols, since the relationship was the same.</w:t>
      </w:r>
    </w:p>
  </w:comment>
  <w:comment w:id="699" w:author="Geography" w:date="2015-08-28T19:09:00Z" w:initials="G">
    <w:p w:rsidR="008D3141" w:rsidRDefault="008D3141">
      <w:pPr>
        <w:pStyle w:val="CommentText"/>
      </w:pPr>
      <w:r>
        <w:rPr>
          <w:rStyle w:val="CommentReference"/>
        </w:rPr>
        <w:annotationRef/>
      </w:r>
      <w:r>
        <w:t>People won’t know what harbor you’re referring to.</w:t>
      </w:r>
    </w:p>
  </w:comment>
  <w:comment w:id="703" w:author="Geography" w:date="2015-08-28T19:11:00Z" w:initials="G">
    <w:p w:rsidR="008D3141" w:rsidRDefault="008D3141">
      <w:pPr>
        <w:pStyle w:val="CommentText"/>
      </w:pPr>
      <w:r>
        <w:rPr>
          <w:rStyle w:val="CommentReference"/>
        </w:rPr>
        <w:annotationRef/>
      </w:r>
      <w:r>
        <w:t>I forget if you plotted this as a log y plot, and if that helps show the data better.</w:t>
      </w:r>
    </w:p>
  </w:comment>
  <w:comment w:id="719" w:author="Geography" w:date="2015-08-28T20:16:00Z" w:initials="G">
    <w:p w:rsidR="008D3141" w:rsidRDefault="008D3141">
      <w:pPr>
        <w:pStyle w:val="CommentText"/>
      </w:pPr>
      <w:r>
        <w:rPr>
          <w:rStyle w:val="CommentReference"/>
        </w:rPr>
        <w:annotationRef/>
      </w:r>
      <w:r>
        <w:t>Repeat formatting throughout</w:t>
      </w:r>
    </w:p>
  </w:comment>
  <w:comment w:id="726" w:author="Geography" w:date="2015-08-28T20:18:00Z" w:initials="G">
    <w:p w:rsidR="008D3141" w:rsidRDefault="008D3141">
      <w:pPr>
        <w:pStyle w:val="CommentText"/>
      </w:pPr>
      <w:r>
        <w:rPr>
          <w:rStyle w:val="CommentReference"/>
        </w:rPr>
        <w:annotationRef/>
      </w:r>
      <w:r>
        <w:t>Fill in appropriate exponent.</w:t>
      </w:r>
    </w:p>
  </w:comment>
  <w:comment w:id="729" w:author="Geography" w:date="2015-08-29T19:57:00Z" w:initials="G">
    <w:p w:rsidR="008D3141" w:rsidRDefault="008D3141">
      <w:pPr>
        <w:pStyle w:val="CommentText"/>
      </w:pPr>
      <w:r>
        <w:rPr>
          <w:rStyle w:val="CommentReference"/>
        </w:rPr>
        <w:annotationRef/>
      </w:r>
      <w:r>
        <w:t>I would still like to know which points in Figure 9 are are “small storm events” and which are “washing events”.  I think that’s a natural question to ask.  Maybe you just sampled more small storms in 2012, and the washing had nothing to do with there being no low concentrations in 2013 and 2014.  Just drawing the symbols with a different color for event that had no rain in the 24 hours prior to sampling would do it.  Otherwise, we have no evidence that washing was important at all; it’s just anecdotal.</w:t>
      </w:r>
    </w:p>
    <w:p w:rsidR="008D3141" w:rsidRDefault="008D3141">
      <w:pPr>
        <w:pStyle w:val="CommentText"/>
      </w:pPr>
    </w:p>
    <w:p w:rsidR="008D3141" w:rsidRDefault="008D3141">
      <w:pPr>
        <w:pStyle w:val="CommentText"/>
      </w:pPr>
      <w:r>
        <w:t>I think that’s likely to come up in review, so it’s better to address it now.</w:t>
      </w:r>
    </w:p>
  </w:comment>
  <w:comment w:id="745" w:author="Geography" w:date="2015-08-29T20:10:00Z" w:initials="G">
    <w:p w:rsidR="008D3141" w:rsidRDefault="008D3141">
      <w:pPr>
        <w:pStyle w:val="CommentText"/>
      </w:pPr>
      <w:r>
        <w:rPr>
          <w:rStyle w:val="CommentReference"/>
        </w:rPr>
        <w:annotationRef/>
      </w:r>
      <w:r>
        <w:t>Where below?  Isn’t the natural place to present these in the next paragraph?</w:t>
      </w:r>
    </w:p>
  </w:comment>
  <w:comment w:id="751" w:author="Geography" w:date="2015-08-29T20:07:00Z" w:initials="G">
    <w:p w:rsidR="008D3141" w:rsidRDefault="008D3141">
      <w:pPr>
        <w:pStyle w:val="CommentText"/>
      </w:pPr>
      <w:r>
        <w:rPr>
          <w:rStyle w:val="CommentReference"/>
        </w:rPr>
        <w:annotationRef/>
      </w:r>
      <w:r>
        <w:t>FG3?</w:t>
      </w:r>
    </w:p>
  </w:comment>
  <w:comment w:id="753" w:author="Geography" w:date="2015-08-29T20:11:00Z" w:initials="G">
    <w:p w:rsidR="008D3141" w:rsidRDefault="008D3141">
      <w:pPr>
        <w:pStyle w:val="CommentText"/>
      </w:pPr>
      <w:r>
        <w:rPr>
          <w:rStyle w:val="CommentReference"/>
        </w:rPr>
        <w:annotationRef/>
      </w:r>
      <w:r>
        <w:t>Where xx is cumulative PE x 151.4.</w:t>
      </w:r>
    </w:p>
    <w:p w:rsidR="008D3141" w:rsidRDefault="008D3141" w:rsidP="001A4C78">
      <w:pPr>
        <w:pStyle w:val="CommentText"/>
        <w:ind w:firstLine="0"/>
      </w:pPr>
    </w:p>
    <w:p w:rsidR="008D3141" w:rsidRDefault="008D3141" w:rsidP="001A4C78">
      <w:pPr>
        <w:pStyle w:val="CommentText"/>
        <w:ind w:firstLine="0"/>
      </w:pPr>
      <w:r>
        <w:t>Same for other numbers in this paragraph.</w:t>
      </w:r>
    </w:p>
  </w:comment>
  <w:comment w:id="755" w:author="Geography" w:date="2015-08-29T20:11:00Z" w:initials="G">
    <w:p w:rsidR="008D3141" w:rsidRDefault="008D3141" w:rsidP="001A4C78">
      <w:pPr>
        <w:pStyle w:val="CommentText"/>
      </w:pPr>
      <w:r>
        <w:rPr>
          <w:rStyle w:val="CommentReference"/>
        </w:rPr>
        <w:annotationRef/>
      </w:r>
      <w:r>
        <w:t>Where xx is cumulative PE x 151.4.</w:t>
      </w:r>
    </w:p>
    <w:p w:rsidR="008D3141" w:rsidRDefault="008D3141" w:rsidP="001A4C78">
      <w:pPr>
        <w:pStyle w:val="CommentText"/>
        <w:ind w:firstLine="0"/>
      </w:pPr>
    </w:p>
    <w:p w:rsidR="008D3141" w:rsidRDefault="008D3141" w:rsidP="001A4C78">
      <w:pPr>
        <w:pStyle w:val="CommentText"/>
        <w:ind w:firstLine="0"/>
      </w:pPr>
      <w:r>
        <w:t>Same for other numbers in this paragraph.</w:t>
      </w:r>
    </w:p>
  </w:comment>
  <w:comment w:id="757" w:author="Geography" w:date="2015-08-29T20:11:00Z" w:initials="G">
    <w:p w:rsidR="008D3141" w:rsidRDefault="008D3141" w:rsidP="001A4C78">
      <w:pPr>
        <w:pStyle w:val="CommentText"/>
      </w:pPr>
      <w:r>
        <w:rPr>
          <w:rStyle w:val="CommentReference"/>
        </w:rPr>
        <w:annotationRef/>
      </w:r>
      <w:r>
        <w:t>Where xx is cumulative PE x 151.4.</w:t>
      </w:r>
    </w:p>
    <w:p w:rsidR="008D3141" w:rsidRDefault="008D3141" w:rsidP="001A4C78">
      <w:pPr>
        <w:pStyle w:val="CommentText"/>
        <w:ind w:firstLine="0"/>
      </w:pPr>
    </w:p>
    <w:p w:rsidR="008D3141" w:rsidRDefault="008D3141" w:rsidP="001A4C78">
      <w:pPr>
        <w:pStyle w:val="CommentText"/>
        <w:ind w:firstLine="0"/>
      </w:pPr>
      <w:r>
        <w:t>Same for other numbers in this paragraph.</w:t>
      </w:r>
    </w:p>
  </w:comment>
  <w:comment w:id="764" w:author="Trent Biggs" w:date="2015-08-31T13:01:00Z" w:initials="TB">
    <w:p w:rsidR="008D3141" w:rsidRDefault="008D3141">
      <w:pPr>
        <w:pStyle w:val="CommentText"/>
      </w:pPr>
      <w:r>
        <w:rPr>
          <w:rStyle w:val="CommentReference"/>
        </w:rPr>
        <w:annotationRef/>
      </w:r>
      <w:r>
        <w:t>See my edits to the table captions and paste the revised captions here.</w:t>
      </w:r>
    </w:p>
  </w:comment>
  <w:comment w:id="829" w:author="Trent Biggs" w:date="2015-08-31T13:12:00Z" w:initials="TB">
    <w:p w:rsidR="009A056D" w:rsidRDefault="009A056D" w:rsidP="009A056D">
      <w:pPr>
        <w:pStyle w:val="CommentText"/>
      </w:pPr>
      <w:r>
        <w:rPr>
          <w:rStyle w:val="CommentReference"/>
        </w:rPr>
        <w:annotationRef/>
      </w:r>
      <w:r>
        <w:t>Is this right?</w:t>
      </w:r>
    </w:p>
  </w:comment>
  <w:comment w:id="831" w:author="Geography" w:date="2015-08-29T20:40:00Z" w:initials="G">
    <w:p w:rsidR="008D3141" w:rsidRDefault="008D3141">
      <w:pPr>
        <w:pStyle w:val="CommentText"/>
      </w:pPr>
      <w:r>
        <w:rPr>
          <w:rStyle w:val="CommentReference"/>
        </w:rPr>
        <w:annotationRef/>
      </w:r>
      <w:r>
        <w:t>And Q?  don’t you need that to define Psann?</w:t>
      </w:r>
    </w:p>
  </w:comment>
  <w:comment w:id="834" w:author="Geography" w:date="2015-08-29T20:37:00Z" w:initials="G">
    <w:p w:rsidR="008D3141" w:rsidRDefault="008D3141">
      <w:pPr>
        <w:pStyle w:val="CommentText"/>
      </w:pPr>
      <w:r>
        <w:rPr>
          <w:rStyle w:val="CommentReference"/>
        </w:rPr>
        <w:annotationRef/>
      </w:r>
      <w:r>
        <w:t>Line 778 says 60%.  Is 60% from line 778 for 2014 and 2013?</w:t>
      </w:r>
    </w:p>
  </w:comment>
  <w:comment w:id="841" w:author="Geography" w:date="2015-08-29T20:48:00Z" w:initials="G">
    <w:p w:rsidR="008D3141" w:rsidRDefault="008D3141" w:rsidP="008B55A5">
      <w:pPr>
        <w:pStyle w:val="CommentText"/>
        <w:ind w:firstLine="0"/>
      </w:pPr>
      <w:r>
        <w:rPr>
          <w:rStyle w:val="CommentReference"/>
        </w:rPr>
        <w:annotationRef/>
      </w:r>
      <w:r>
        <w:t>Table 7 says 44.</w:t>
      </w:r>
    </w:p>
  </w:comment>
  <w:comment w:id="857" w:author="Geography" w:date="2015-08-29T20:50:00Z" w:initials="G">
    <w:p w:rsidR="008D3141" w:rsidRDefault="008D3141">
      <w:pPr>
        <w:pStyle w:val="CommentText"/>
      </w:pPr>
      <w:r>
        <w:rPr>
          <w:rStyle w:val="CommentReference"/>
        </w:rPr>
        <w:annotationRef/>
      </w:r>
      <w:r>
        <w:t>Aren’t these two separate methods?  Why isn’t Qmax-SSY in Table 7? One heading says SSY Qmax, but I think the numbers for that are based on the % Psann?</w:t>
      </w:r>
    </w:p>
  </w:comment>
  <w:comment w:id="859" w:author="Geography" w:date="2015-08-29T20:42:00Z" w:initials="G">
    <w:p w:rsidR="008D3141" w:rsidRDefault="008D3141">
      <w:pPr>
        <w:pStyle w:val="CommentText"/>
      </w:pPr>
      <w:r>
        <w:rPr>
          <w:rStyle w:val="CommentReference"/>
        </w:rPr>
        <w:annotationRef/>
      </w:r>
      <w:r>
        <w:t>But in the methods you argue that only a fraction of annual precipitation matters—so why</w:t>
      </w:r>
    </w:p>
  </w:comment>
  <w:comment w:id="886" w:author="Trent Biggs" w:date="2015-08-31T13:48:00Z" w:initials="TB">
    <w:p w:rsidR="00360DC0" w:rsidRDefault="00360DC0">
      <w:pPr>
        <w:pStyle w:val="CommentText"/>
      </w:pPr>
      <w:r>
        <w:rPr>
          <w:rStyle w:val="CommentReference"/>
        </w:rPr>
        <w:annotationRef/>
      </w:r>
      <w:r>
        <w:t>Any numbers on how much?</w:t>
      </w:r>
    </w:p>
  </w:comment>
  <w:comment w:id="894" w:author="Trent Biggs" w:date="2015-08-31T13:50:00Z" w:initials="TB">
    <w:p w:rsidR="00360DC0" w:rsidRDefault="00360DC0">
      <w:pPr>
        <w:pStyle w:val="CommentText"/>
      </w:pPr>
      <w:r>
        <w:rPr>
          <w:rStyle w:val="CommentReference"/>
        </w:rPr>
        <w:annotationRef/>
      </w:r>
      <w:r>
        <w:t>Of Q-SSC or SSYEV-Qmax?</w:t>
      </w:r>
    </w:p>
  </w:comment>
  <w:comment w:id="895" w:author="Trent Biggs" w:date="2015-08-31T13:51:00Z" w:initials="TB">
    <w:p w:rsidR="00360DC0" w:rsidRDefault="00360DC0">
      <w:pPr>
        <w:pStyle w:val="CommentText"/>
      </w:pPr>
      <w:r>
        <w:rPr>
          <w:rStyle w:val="CommentReference"/>
        </w:rPr>
        <w:annotationRef/>
      </w:r>
      <w:r>
        <w:t>?  clarify.</w:t>
      </w:r>
    </w:p>
  </w:comment>
  <w:comment w:id="911" w:author="Trent Biggs" w:date="2015-08-31T14:06:00Z" w:initials="TB">
    <w:p w:rsidR="009F3941" w:rsidRDefault="009F3941">
      <w:pPr>
        <w:pStyle w:val="CommentText"/>
      </w:pPr>
      <w:r>
        <w:rPr>
          <w:rStyle w:val="CommentReference"/>
        </w:rPr>
        <w:annotationRef/>
      </w:r>
      <w:r>
        <w:t>This is complicated enough that a table would be helpful.  I’ve included a template in the Tables doc.</w:t>
      </w:r>
    </w:p>
  </w:comment>
  <w:comment w:id="913" w:author="Trent Biggs" w:date="2015-08-31T13:59:00Z" w:initials="TB">
    <w:p w:rsidR="007A5C76" w:rsidRDefault="007A5C76">
      <w:pPr>
        <w:pStyle w:val="CommentText"/>
      </w:pPr>
      <w:r>
        <w:rPr>
          <w:rStyle w:val="CommentReference"/>
        </w:rPr>
        <w:annotationRef/>
      </w:r>
      <w:r>
        <w:t>Not sure I follow.  M&amp;S say there is 1000-3000 ton/km2/yr in Asia/Oceania, but their model only predicts 13-68 tons/km2/yr?  what accounts for the discrepancy?  Which should be used for comparison?</w:t>
      </w:r>
    </w:p>
    <w:p w:rsidR="007A5C76" w:rsidRDefault="007A5C76">
      <w:pPr>
        <w:pStyle w:val="CommentText"/>
      </w:pPr>
    </w:p>
    <w:p w:rsidR="007A5C76" w:rsidRDefault="007A5C76">
      <w:pPr>
        <w:pStyle w:val="CommentText"/>
      </w:pPr>
    </w:p>
  </w:comment>
  <w:comment w:id="915" w:author="Trent Biggs" w:date="2015-08-31T14:00:00Z" w:initials="TB">
    <w:p w:rsidR="007A5C76" w:rsidRDefault="007A5C76">
      <w:pPr>
        <w:pStyle w:val="CommentText"/>
      </w:pPr>
      <w:r>
        <w:rPr>
          <w:rStyle w:val="CommentReference"/>
        </w:rPr>
        <w:annotationRef/>
      </w:r>
      <w:r>
        <w:t>Which included human-disturbed watersheds?</w:t>
      </w:r>
    </w:p>
  </w:comment>
  <w:comment w:id="923" w:author="Trent Biggs" w:date="2015-08-31T14:02:00Z" w:initials="TB">
    <w:p w:rsidR="007A5C76" w:rsidRDefault="007A5C76">
      <w:pPr>
        <w:pStyle w:val="CommentText"/>
      </w:pPr>
      <w:r>
        <w:rPr>
          <w:rStyle w:val="CommentReference"/>
        </w:rPr>
        <w:annotationRef/>
      </w:r>
      <w:r>
        <w:t>?</w:t>
      </w:r>
      <w:r w:rsidR="009F3941">
        <w:t xml:space="preserve">  clarify.</w:t>
      </w:r>
    </w:p>
  </w:comment>
  <w:comment w:id="936" w:author="Trent Biggs" w:date="2015-08-31T14:14:00Z" w:initials="TB">
    <w:p w:rsidR="005444B9" w:rsidRDefault="005444B9">
      <w:pPr>
        <w:pStyle w:val="CommentText"/>
      </w:pPr>
      <w:r>
        <w:rPr>
          <w:rStyle w:val="CommentReference"/>
        </w:rPr>
        <w:annotationRef/>
      </w:r>
      <w:r>
        <w:t>I still don’t understand if Stock or Risk found that 5% produces most and 1% produces 50%.</w:t>
      </w:r>
    </w:p>
  </w:comment>
  <w:comment w:id="938" w:author="Trent Biggs" w:date="2015-08-31T14:16:00Z" w:initials="TB">
    <w:p w:rsidR="0099703A" w:rsidRDefault="0099703A">
      <w:pPr>
        <w:pStyle w:val="CommentText"/>
      </w:pPr>
      <w:r>
        <w:rPr>
          <w:rStyle w:val="CommentReference"/>
        </w:rPr>
        <w:annotationRef/>
      </w:r>
      <w:r>
        <w:t>Table 1 says 1% of Faga’alu watershed is bare.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2016" w:rsidRDefault="00102016" w:rsidP="005337C0">
      <w:r>
        <w:separator/>
      </w:r>
    </w:p>
  </w:endnote>
  <w:endnote w:type="continuationSeparator" w:id="0">
    <w:p w:rsidR="00102016" w:rsidRDefault="00102016" w:rsidP="005337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5904399"/>
      <w:docPartObj>
        <w:docPartGallery w:val="Page Numbers (Bottom of Page)"/>
        <w:docPartUnique/>
      </w:docPartObj>
    </w:sdtPr>
    <w:sdtEndPr>
      <w:rPr>
        <w:noProof/>
      </w:rPr>
    </w:sdtEndPr>
    <w:sdtContent>
      <w:p w:rsidR="008D3141" w:rsidRDefault="008D3141">
        <w:pPr>
          <w:pStyle w:val="Footer"/>
          <w:jc w:val="center"/>
        </w:pPr>
        <w:r>
          <w:fldChar w:fldCharType="begin"/>
        </w:r>
        <w:r>
          <w:instrText xml:space="preserve"> PAGE   \* MERGEFORMAT </w:instrText>
        </w:r>
        <w:r>
          <w:fldChar w:fldCharType="separate"/>
        </w:r>
        <w:r w:rsidR="008C7EF5">
          <w:rPr>
            <w:noProof/>
          </w:rPr>
          <w:t>2</w:t>
        </w:r>
        <w:r>
          <w:rPr>
            <w:noProof/>
          </w:rPr>
          <w:fldChar w:fldCharType="end"/>
        </w:r>
      </w:p>
    </w:sdtContent>
  </w:sdt>
  <w:p w:rsidR="008D3141" w:rsidRDefault="008D314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2016" w:rsidRDefault="00102016" w:rsidP="005337C0">
      <w:r>
        <w:separator/>
      </w:r>
    </w:p>
  </w:footnote>
  <w:footnote w:type="continuationSeparator" w:id="0">
    <w:p w:rsidR="00102016" w:rsidRDefault="00102016" w:rsidP="005337C0">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eography">
    <w15:presenceInfo w15:providerId="None" w15:userId="Geography"/>
  </w15:person>
  <w15:person w15:author="Trent Biggs">
    <w15:presenceInfo w15:providerId="AD" w15:userId="S-1-5-21-1779510897-148652841-929701000-53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7C0"/>
    <w:rsid w:val="00002CAC"/>
    <w:rsid w:val="00003FD4"/>
    <w:rsid w:val="000253CC"/>
    <w:rsid w:val="000379C4"/>
    <w:rsid w:val="00040779"/>
    <w:rsid w:val="0004356A"/>
    <w:rsid w:val="00054126"/>
    <w:rsid w:val="00063DEE"/>
    <w:rsid w:val="0006407F"/>
    <w:rsid w:val="000675F6"/>
    <w:rsid w:val="00070CC7"/>
    <w:rsid w:val="00077901"/>
    <w:rsid w:val="000B7E65"/>
    <w:rsid w:val="000C26A7"/>
    <w:rsid w:val="000E44C8"/>
    <w:rsid w:val="000F000F"/>
    <w:rsid w:val="00102016"/>
    <w:rsid w:val="00125482"/>
    <w:rsid w:val="00131534"/>
    <w:rsid w:val="00136473"/>
    <w:rsid w:val="0017768D"/>
    <w:rsid w:val="001917C2"/>
    <w:rsid w:val="001920D6"/>
    <w:rsid w:val="001A4C78"/>
    <w:rsid w:val="001C41C3"/>
    <w:rsid w:val="001C5CCD"/>
    <w:rsid w:val="001C6EC9"/>
    <w:rsid w:val="001D4C08"/>
    <w:rsid w:val="001E46BB"/>
    <w:rsid w:val="00203DA9"/>
    <w:rsid w:val="00204493"/>
    <w:rsid w:val="002120F8"/>
    <w:rsid w:val="002229DB"/>
    <w:rsid w:val="0022699D"/>
    <w:rsid w:val="00244B3E"/>
    <w:rsid w:val="00250CCC"/>
    <w:rsid w:val="00252081"/>
    <w:rsid w:val="002554C2"/>
    <w:rsid w:val="00261537"/>
    <w:rsid w:val="002B094A"/>
    <w:rsid w:val="002B2667"/>
    <w:rsid w:val="002B7345"/>
    <w:rsid w:val="002C74C2"/>
    <w:rsid w:val="002D0DA7"/>
    <w:rsid w:val="002D57EC"/>
    <w:rsid w:val="002E719C"/>
    <w:rsid w:val="002E747C"/>
    <w:rsid w:val="002F3D3E"/>
    <w:rsid w:val="002F6D6A"/>
    <w:rsid w:val="003025B6"/>
    <w:rsid w:val="003039F7"/>
    <w:rsid w:val="003361BB"/>
    <w:rsid w:val="00340751"/>
    <w:rsid w:val="00354099"/>
    <w:rsid w:val="00360DC0"/>
    <w:rsid w:val="00366490"/>
    <w:rsid w:val="00373017"/>
    <w:rsid w:val="003A016D"/>
    <w:rsid w:val="003A0684"/>
    <w:rsid w:val="004009FB"/>
    <w:rsid w:val="00403474"/>
    <w:rsid w:val="00413281"/>
    <w:rsid w:val="004140E3"/>
    <w:rsid w:val="00422AA5"/>
    <w:rsid w:val="00433DAC"/>
    <w:rsid w:val="00436F6E"/>
    <w:rsid w:val="00464C6A"/>
    <w:rsid w:val="00483569"/>
    <w:rsid w:val="00490D86"/>
    <w:rsid w:val="004A13FB"/>
    <w:rsid w:val="004C2450"/>
    <w:rsid w:val="004D1A96"/>
    <w:rsid w:val="004D6FDA"/>
    <w:rsid w:val="004D7A5B"/>
    <w:rsid w:val="004F13AF"/>
    <w:rsid w:val="00505AF2"/>
    <w:rsid w:val="00506BDD"/>
    <w:rsid w:val="00520479"/>
    <w:rsid w:val="005337C0"/>
    <w:rsid w:val="00543AA9"/>
    <w:rsid w:val="005444B9"/>
    <w:rsid w:val="00573443"/>
    <w:rsid w:val="00590245"/>
    <w:rsid w:val="0059092E"/>
    <w:rsid w:val="005916ED"/>
    <w:rsid w:val="005A21C6"/>
    <w:rsid w:val="005A53E2"/>
    <w:rsid w:val="005B0F74"/>
    <w:rsid w:val="005C3971"/>
    <w:rsid w:val="005D3722"/>
    <w:rsid w:val="005D50D5"/>
    <w:rsid w:val="005E0E45"/>
    <w:rsid w:val="005E3EFB"/>
    <w:rsid w:val="005E7EC7"/>
    <w:rsid w:val="00600EB5"/>
    <w:rsid w:val="00603363"/>
    <w:rsid w:val="00606813"/>
    <w:rsid w:val="00607DAE"/>
    <w:rsid w:val="0061334E"/>
    <w:rsid w:val="00614B66"/>
    <w:rsid w:val="00626DD3"/>
    <w:rsid w:val="006328D8"/>
    <w:rsid w:val="006528B8"/>
    <w:rsid w:val="00672E6D"/>
    <w:rsid w:val="00674368"/>
    <w:rsid w:val="0068626C"/>
    <w:rsid w:val="00687E6C"/>
    <w:rsid w:val="006901FA"/>
    <w:rsid w:val="006B7993"/>
    <w:rsid w:val="006C29CD"/>
    <w:rsid w:val="006C3217"/>
    <w:rsid w:val="006F730E"/>
    <w:rsid w:val="00770B7F"/>
    <w:rsid w:val="0077313A"/>
    <w:rsid w:val="007960EB"/>
    <w:rsid w:val="007A183D"/>
    <w:rsid w:val="007A5C76"/>
    <w:rsid w:val="007B24D1"/>
    <w:rsid w:val="007D1701"/>
    <w:rsid w:val="007D5A2E"/>
    <w:rsid w:val="007F358E"/>
    <w:rsid w:val="00804ACF"/>
    <w:rsid w:val="00807E33"/>
    <w:rsid w:val="00807EBA"/>
    <w:rsid w:val="008150AC"/>
    <w:rsid w:val="0081633F"/>
    <w:rsid w:val="00863BBA"/>
    <w:rsid w:val="00865F97"/>
    <w:rsid w:val="008748AA"/>
    <w:rsid w:val="00874CCD"/>
    <w:rsid w:val="00896201"/>
    <w:rsid w:val="008B179B"/>
    <w:rsid w:val="008B2CE3"/>
    <w:rsid w:val="008B55A5"/>
    <w:rsid w:val="008C0CDF"/>
    <w:rsid w:val="008C25AC"/>
    <w:rsid w:val="008C518E"/>
    <w:rsid w:val="008C7EF5"/>
    <w:rsid w:val="008D0F71"/>
    <w:rsid w:val="008D247D"/>
    <w:rsid w:val="008D3141"/>
    <w:rsid w:val="008E1136"/>
    <w:rsid w:val="008E2C01"/>
    <w:rsid w:val="008E619E"/>
    <w:rsid w:val="008E76A6"/>
    <w:rsid w:val="008F33F6"/>
    <w:rsid w:val="00903063"/>
    <w:rsid w:val="00905BFF"/>
    <w:rsid w:val="0093195F"/>
    <w:rsid w:val="0097015A"/>
    <w:rsid w:val="00977486"/>
    <w:rsid w:val="0098238A"/>
    <w:rsid w:val="00991650"/>
    <w:rsid w:val="0099703A"/>
    <w:rsid w:val="009A056D"/>
    <w:rsid w:val="009A6BFD"/>
    <w:rsid w:val="009A7989"/>
    <w:rsid w:val="009F3941"/>
    <w:rsid w:val="00A01B54"/>
    <w:rsid w:val="00A139CE"/>
    <w:rsid w:val="00A250A7"/>
    <w:rsid w:val="00A27866"/>
    <w:rsid w:val="00A324F1"/>
    <w:rsid w:val="00A52AD9"/>
    <w:rsid w:val="00A55591"/>
    <w:rsid w:val="00A6306D"/>
    <w:rsid w:val="00AA3BAA"/>
    <w:rsid w:val="00AA70FE"/>
    <w:rsid w:val="00AB1993"/>
    <w:rsid w:val="00AB3F25"/>
    <w:rsid w:val="00AB4A58"/>
    <w:rsid w:val="00AD7AA3"/>
    <w:rsid w:val="00AE18F8"/>
    <w:rsid w:val="00AF27A6"/>
    <w:rsid w:val="00AF7415"/>
    <w:rsid w:val="00B03D61"/>
    <w:rsid w:val="00B06872"/>
    <w:rsid w:val="00B12CB8"/>
    <w:rsid w:val="00B20346"/>
    <w:rsid w:val="00B2248A"/>
    <w:rsid w:val="00B33F17"/>
    <w:rsid w:val="00B36F6D"/>
    <w:rsid w:val="00B51C1F"/>
    <w:rsid w:val="00B52CC5"/>
    <w:rsid w:val="00B756F6"/>
    <w:rsid w:val="00B941A6"/>
    <w:rsid w:val="00B9740E"/>
    <w:rsid w:val="00BA115D"/>
    <w:rsid w:val="00BA57F1"/>
    <w:rsid w:val="00BB7F7E"/>
    <w:rsid w:val="00BC5BC0"/>
    <w:rsid w:val="00BC5C68"/>
    <w:rsid w:val="00BF4A5C"/>
    <w:rsid w:val="00C1009A"/>
    <w:rsid w:val="00C228C7"/>
    <w:rsid w:val="00C41C60"/>
    <w:rsid w:val="00C4512B"/>
    <w:rsid w:val="00C47064"/>
    <w:rsid w:val="00C54CA1"/>
    <w:rsid w:val="00C74855"/>
    <w:rsid w:val="00CB1906"/>
    <w:rsid w:val="00CB5745"/>
    <w:rsid w:val="00CC73D4"/>
    <w:rsid w:val="00CC73F7"/>
    <w:rsid w:val="00CD756F"/>
    <w:rsid w:val="00D054B4"/>
    <w:rsid w:val="00D3507A"/>
    <w:rsid w:val="00D3594E"/>
    <w:rsid w:val="00D4053C"/>
    <w:rsid w:val="00D47471"/>
    <w:rsid w:val="00D5011E"/>
    <w:rsid w:val="00D55D2C"/>
    <w:rsid w:val="00D734AA"/>
    <w:rsid w:val="00D758D4"/>
    <w:rsid w:val="00D771BC"/>
    <w:rsid w:val="00D8072A"/>
    <w:rsid w:val="00D85CFA"/>
    <w:rsid w:val="00D9137C"/>
    <w:rsid w:val="00D92D7D"/>
    <w:rsid w:val="00D96F49"/>
    <w:rsid w:val="00D97045"/>
    <w:rsid w:val="00DC42FB"/>
    <w:rsid w:val="00DD1CCE"/>
    <w:rsid w:val="00DF1063"/>
    <w:rsid w:val="00E0041C"/>
    <w:rsid w:val="00E004E6"/>
    <w:rsid w:val="00E24D3A"/>
    <w:rsid w:val="00E3209D"/>
    <w:rsid w:val="00E375F7"/>
    <w:rsid w:val="00E5494F"/>
    <w:rsid w:val="00E56229"/>
    <w:rsid w:val="00E56480"/>
    <w:rsid w:val="00E744B6"/>
    <w:rsid w:val="00E756D7"/>
    <w:rsid w:val="00EA43E5"/>
    <w:rsid w:val="00ED2B48"/>
    <w:rsid w:val="00ED6DE9"/>
    <w:rsid w:val="00EE531C"/>
    <w:rsid w:val="00F16CC0"/>
    <w:rsid w:val="00F20B1A"/>
    <w:rsid w:val="00F247E2"/>
    <w:rsid w:val="00F24C30"/>
    <w:rsid w:val="00F3059C"/>
    <w:rsid w:val="00F46247"/>
    <w:rsid w:val="00F73BD7"/>
    <w:rsid w:val="00F810B7"/>
    <w:rsid w:val="00F866C4"/>
    <w:rsid w:val="00F95578"/>
    <w:rsid w:val="00F97579"/>
    <w:rsid w:val="00F9772D"/>
    <w:rsid w:val="00FF49EB"/>
    <w:rsid w:val="00FF69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3783C"/>
  <w15:chartTrackingRefBased/>
  <w15:docId w15:val="{309D9266-5A6F-4A70-9125-A00816568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6F49"/>
    <w:pPr>
      <w:spacing w:after="0" w:line="240" w:lineRule="auto"/>
      <w:ind w:firstLine="720"/>
    </w:pPr>
    <w:rPr>
      <w:rFonts w:ascii="Times" w:hAnsi="Times" w:cs="Times New Roman"/>
      <w:sz w:val="24"/>
      <w:szCs w:val="20"/>
    </w:rPr>
  </w:style>
  <w:style w:type="paragraph" w:styleId="Heading1">
    <w:name w:val="heading 1"/>
    <w:basedOn w:val="Normal"/>
    <w:next w:val="Normal"/>
    <w:link w:val="Heading1Char"/>
    <w:uiPriority w:val="9"/>
    <w:qFormat/>
    <w:rsid w:val="00A324F1"/>
    <w:pPr>
      <w:keepNext/>
      <w:keepLines/>
      <w:spacing w:before="240"/>
      <w:ind w:firstLine="0"/>
      <w:outlineLvl w:val="0"/>
    </w:pPr>
    <w:rPr>
      <w:rFonts w:asciiTheme="majorHAnsi" w:eastAsiaTheme="majorEastAsia" w:hAnsiTheme="majorHAnsi" w:cstheme="majorBidi"/>
      <w:b/>
      <w:color w:val="2E74B5" w:themeColor="accent1" w:themeShade="BF"/>
      <w:sz w:val="28"/>
      <w:szCs w:val="32"/>
    </w:rPr>
  </w:style>
  <w:style w:type="paragraph" w:styleId="Heading2">
    <w:name w:val="heading 2"/>
    <w:basedOn w:val="Normal"/>
    <w:next w:val="Normal"/>
    <w:link w:val="Heading2Char"/>
    <w:uiPriority w:val="9"/>
    <w:semiHidden/>
    <w:unhideWhenUsed/>
    <w:qFormat/>
    <w:rsid w:val="00A324F1"/>
    <w:pPr>
      <w:keepNext/>
      <w:keepLines/>
      <w:spacing w:before="40"/>
      <w:ind w:firstLine="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semiHidden/>
    <w:unhideWhenUsed/>
    <w:qFormat/>
    <w:rsid w:val="00A324F1"/>
    <w:pPr>
      <w:keepNext/>
      <w:keepLines/>
      <w:spacing w:before="40"/>
      <w:ind w:firstLine="0"/>
      <w:outlineLvl w:val="2"/>
    </w:pPr>
    <w:rPr>
      <w:rFonts w:asciiTheme="majorHAnsi" w:eastAsiaTheme="majorEastAsia" w:hAnsiTheme="majorHAnsi" w:cstheme="majorBidi"/>
      <w:b/>
      <w:color w:val="1F4D78" w:themeColor="accent1" w:themeShade="7F"/>
      <w:szCs w:val="24"/>
    </w:rPr>
  </w:style>
  <w:style w:type="paragraph" w:styleId="Heading4">
    <w:name w:val="heading 4"/>
    <w:basedOn w:val="Normal"/>
    <w:next w:val="Normal"/>
    <w:link w:val="Heading4Char"/>
    <w:uiPriority w:val="9"/>
    <w:unhideWhenUsed/>
    <w:qFormat/>
    <w:rsid w:val="00C54CA1"/>
    <w:pPr>
      <w:keepNext/>
      <w:keepLines/>
      <w:spacing w:before="40"/>
      <w:ind w:firstLine="0"/>
      <w:outlineLvl w:val="3"/>
    </w:pPr>
    <w:rPr>
      <w:rFonts w:asciiTheme="majorHAnsi" w:eastAsiaTheme="majorEastAsia" w:hAnsiTheme="majorHAnsi" w:cstheme="majorBidi"/>
      <w:b/>
      <w:i/>
      <w:iCs/>
      <w:color w:val="2E74B5" w:themeColor="accent1" w:themeShade="BF"/>
    </w:rPr>
  </w:style>
  <w:style w:type="paragraph" w:styleId="Heading5">
    <w:name w:val="heading 5"/>
    <w:basedOn w:val="Normal"/>
    <w:next w:val="Normal"/>
    <w:link w:val="Heading5Char"/>
    <w:uiPriority w:val="9"/>
    <w:semiHidden/>
    <w:unhideWhenUsed/>
    <w:qFormat/>
    <w:rsid w:val="00A324F1"/>
    <w:pPr>
      <w:keepNext/>
      <w:keepLines/>
      <w:spacing w:before="40"/>
      <w:ind w:firstLine="0"/>
      <w:outlineLvl w:val="4"/>
    </w:pPr>
    <w:rPr>
      <w:rFonts w:asciiTheme="majorHAnsi" w:eastAsiaTheme="majorEastAsia" w:hAnsiTheme="majorHAnsi" w:cstheme="majorBidi"/>
      <w:b/>
      <w: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styleId="Header">
    <w:name w:val="header"/>
    <w:basedOn w:val="Normal"/>
    <w:link w:val="HeaderChar"/>
    <w:uiPriority w:val="99"/>
    <w:unhideWhenUsed/>
    <w:rsid w:val="005337C0"/>
    <w:pPr>
      <w:tabs>
        <w:tab w:val="center" w:pos="4680"/>
        <w:tab w:val="right" w:pos="9360"/>
      </w:tabs>
    </w:pPr>
  </w:style>
  <w:style w:type="character" w:customStyle="1" w:styleId="HeaderChar">
    <w:name w:val="Header Char"/>
    <w:basedOn w:val="DefaultParagraphFont"/>
    <w:link w:val="Header"/>
    <w:uiPriority w:val="99"/>
    <w:rsid w:val="005337C0"/>
    <w:rPr>
      <w:rFonts w:cs="Times New Roman"/>
      <w:szCs w:val="20"/>
    </w:rPr>
  </w:style>
  <w:style w:type="paragraph" w:styleId="Footer">
    <w:name w:val="footer"/>
    <w:basedOn w:val="Normal"/>
    <w:link w:val="FooterChar"/>
    <w:uiPriority w:val="99"/>
    <w:unhideWhenUsed/>
    <w:rsid w:val="005337C0"/>
    <w:pPr>
      <w:tabs>
        <w:tab w:val="center" w:pos="4680"/>
        <w:tab w:val="right" w:pos="9360"/>
      </w:tabs>
    </w:pPr>
  </w:style>
  <w:style w:type="character" w:customStyle="1" w:styleId="FooterChar">
    <w:name w:val="Footer Char"/>
    <w:basedOn w:val="DefaultParagraphFont"/>
    <w:link w:val="Footer"/>
    <w:uiPriority w:val="99"/>
    <w:rsid w:val="005337C0"/>
    <w:rPr>
      <w:rFonts w:cs="Times New Roman"/>
      <w:szCs w:val="20"/>
    </w:rPr>
  </w:style>
  <w:style w:type="character" w:styleId="LineNumber">
    <w:name w:val="line number"/>
    <w:basedOn w:val="DefaultParagraphFont"/>
    <w:uiPriority w:val="99"/>
    <w:semiHidden/>
    <w:unhideWhenUsed/>
    <w:rsid w:val="005337C0"/>
  </w:style>
  <w:style w:type="character" w:customStyle="1" w:styleId="Heading1Char">
    <w:name w:val="Heading 1 Char"/>
    <w:basedOn w:val="DefaultParagraphFont"/>
    <w:link w:val="Heading1"/>
    <w:uiPriority w:val="9"/>
    <w:rsid w:val="00A324F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A324F1"/>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A324F1"/>
    <w:rPr>
      <w:rFonts w:asciiTheme="majorHAnsi" w:eastAsiaTheme="majorEastAsia" w:hAnsiTheme="majorHAnsi" w:cstheme="majorBidi"/>
      <w:color w:val="2E74B5" w:themeColor="accent1" w:themeShade="BF"/>
      <w:sz w:val="26"/>
      <w:szCs w:val="26"/>
    </w:rPr>
  </w:style>
  <w:style w:type="character" w:customStyle="1" w:styleId="Heading5Char">
    <w:name w:val="Heading 5 Char"/>
    <w:basedOn w:val="DefaultParagraphFont"/>
    <w:link w:val="Heading5"/>
    <w:uiPriority w:val="9"/>
    <w:semiHidden/>
    <w:rsid w:val="00A324F1"/>
    <w:rPr>
      <w:rFonts w:asciiTheme="majorHAnsi" w:eastAsiaTheme="majorEastAsia" w:hAnsiTheme="majorHAnsi" w:cstheme="majorBidi"/>
      <w:color w:val="2E74B5" w:themeColor="accent1" w:themeShade="BF"/>
      <w:szCs w:val="20"/>
    </w:rPr>
  </w:style>
  <w:style w:type="paragraph" w:customStyle="1" w:styleId="Heading40">
    <w:name w:val="Heading4"/>
    <w:basedOn w:val="Heading5"/>
    <w:link w:val="Heading4Char0"/>
    <w:qFormat/>
    <w:rsid w:val="00436F6E"/>
  </w:style>
  <w:style w:type="table" w:styleId="TableGrid">
    <w:name w:val="Table Grid"/>
    <w:basedOn w:val="TableNormal"/>
    <w:uiPriority w:val="59"/>
    <w:rsid w:val="00D771BC"/>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0">
    <w:name w:val="Heading4 Char"/>
    <w:basedOn w:val="Heading5Char"/>
    <w:link w:val="Heading40"/>
    <w:rsid w:val="00436F6E"/>
    <w:rPr>
      <w:rFonts w:asciiTheme="majorHAnsi" w:eastAsiaTheme="majorEastAsia" w:hAnsiTheme="majorHAnsi" w:cstheme="majorBidi"/>
      <w:color w:val="2E74B5" w:themeColor="accent1" w:themeShade="BF"/>
      <w:szCs w:val="20"/>
    </w:rPr>
  </w:style>
  <w:style w:type="paragraph" w:customStyle="1" w:styleId="Heading10">
    <w:name w:val="Heading1"/>
    <w:basedOn w:val="Normal"/>
    <w:link w:val="Heading1Char0"/>
    <w:qFormat/>
    <w:rsid w:val="00C54CA1"/>
    <w:rPr>
      <w:rFonts w:ascii="Calibri" w:hAnsi="Calibri"/>
      <w:b/>
      <w:color w:val="1F4E79" w:themeColor="accent1" w:themeShade="80"/>
      <w:sz w:val="28"/>
    </w:rPr>
  </w:style>
  <w:style w:type="paragraph" w:customStyle="1" w:styleId="Heading20">
    <w:name w:val="Heading2"/>
    <w:basedOn w:val="Normal"/>
    <w:link w:val="Heading2Char0"/>
    <w:qFormat/>
    <w:rsid w:val="00C54CA1"/>
    <w:rPr>
      <w:b/>
      <w:color w:val="0070C0"/>
      <w:sz w:val="26"/>
    </w:rPr>
  </w:style>
  <w:style w:type="character" w:customStyle="1" w:styleId="Heading1Char0">
    <w:name w:val="Heading1 Char"/>
    <w:basedOn w:val="Heading1Char"/>
    <w:link w:val="Heading10"/>
    <w:rsid w:val="00C54CA1"/>
    <w:rPr>
      <w:rFonts w:ascii="Calibri" w:eastAsiaTheme="majorEastAsia" w:hAnsi="Calibri" w:cs="Times New Roman"/>
      <w:b/>
      <w:color w:val="1F4E79" w:themeColor="accent1" w:themeShade="80"/>
      <w:sz w:val="28"/>
      <w:szCs w:val="20"/>
    </w:rPr>
  </w:style>
  <w:style w:type="paragraph" w:customStyle="1" w:styleId="Heading30">
    <w:name w:val="Heading3"/>
    <w:basedOn w:val="Normal"/>
    <w:link w:val="Heading3Char0"/>
    <w:qFormat/>
    <w:rsid w:val="00C54CA1"/>
    <w:rPr>
      <w:b/>
      <w:color w:val="0070C0"/>
    </w:rPr>
  </w:style>
  <w:style w:type="character" w:customStyle="1" w:styleId="Heading2Char0">
    <w:name w:val="Heading2 Char"/>
    <w:basedOn w:val="Heading1Char0"/>
    <w:link w:val="Heading20"/>
    <w:rsid w:val="00C54CA1"/>
    <w:rPr>
      <w:rFonts w:ascii="Calibri" w:eastAsiaTheme="majorEastAsia" w:hAnsi="Calibri" w:cs="Times New Roman"/>
      <w:b/>
      <w:color w:val="0070C0"/>
      <w:sz w:val="26"/>
      <w:szCs w:val="20"/>
    </w:rPr>
  </w:style>
  <w:style w:type="character" w:customStyle="1" w:styleId="Heading4Char">
    <w:name w:val="Heading 4 Char"/>
    <w:basedOn w:val="DefaultParagraphFont"/>
    <w:link w:val="Heading4"/>
    <w:uiPriority w:val="9"/>
    <w:rsid w:val="00C54CA1"/>
    <w:rPr>
      <w:rFonts w:asciiTheme="majorHAnsi" w:eastAsiaTheme="majorEastAsia" w:hAnsiTheme="majorHAnsi" w:cstheme="majorBidi"/>
      <w:b/>
      <w:i/>
      <w:iCs/>
      <w:color w:val="2E74B5" w:themeColor="accent1" w:themeShade="BF"/>
      <w:sz w:val="24"/>
      <w:szCs w:val="20"/>
    </w:rPr>
  </w:style>
  <w:style w:type="character" w:customStyle="1" w:styleId="Heading3Char0">
    <w:name w:val="Heading3 Char"/>
    <w:basedOn w:val="Heading2Char0"/>
    <w:link w:val="Heading30"/>
    <w:rsid w:val="00C54CA1"/>
    <w:rPr>
      <w:rFonts w:ascii="Calibri" w:eastAsiaTheme="majorEastAsia" w:hAnsi="Calibri" w:cs="Times New Roman"/>
      <w:b/>
      <w:color w:val="0070C0"/>
      <w:sz w:val="24"/>
      <w:szCs w:val="20"/>
    </w:rPr>
  </w:style>
  <w:style w:type="paragraph" w:styleId="Caption">
    <w:name w:val="caption"/>
    <w:basedOn w:val="Normal"/>
    <w:next w:val="Normal"/>
    <w:uiPriority w:val="35"/>
    <w:unhideWhenUsed/>
    <w:qFormat/>
    <w:rsid w:val="001C5CCD"/>
    <w:pPr>
      <w:spacing w:after="200"/>
      <w:ind w:firstLine="0"/>
    </w:pPr>
    <w:rPr>
      <w:i/>
      <w:iCs/>
      <w:color w:val="44546A" w:themeColor="text2"/>
      <w:sz w:val="18"/>
      <w:szCs w:val="18"/>
    </w:rPr>
  </w:style>
  <w:style w:type="character" w:styleId="CommentReference">
    <w:name w:val="annotation reference"/>
    <w:basedOn w:val="DefaultParagraphFont"/>
    <w:uiPriority w:val="99"/>
    <w:semiHidden/>
    <w:unhideWhenUsed/>
    <w:rsid w:val="00BB7F7E"/>
    <w:rPr>
      <w:sz w:val="16"/>
      <w:szCs w:val="16"/>
    </w:rPr>
  </w:style>
  <w:style w:type="paragraph" w:styleId="CommentText">
    <w:name w:val="annotation text"/>
    <w:basedOn w:val="Normal"/>
    <w:link w:val="CommentTextChar"/>
    <w:uiPriority w:val="99"/>
    <w:semiHidden/>
    <w:unhideWhenUsed/>
    <w:rsid w:val="00BB7F7E"/>
    <w:rPr>
      <w:sz w:val="20"/>
    </w:rPr>
  </w:style>
  <w:style w:type="character" w:customStyle="1" w:styleId="CommentTextChar">
    <w:name w:val="Comment Text Char"/>
    <w:basedOn w:val="DefaultParagraphFont"/>
    <w:link w:val="CommentText"/>
    <w:uiPriority w:val="99"/>
    <w:semiHidden/>
    <w:rsid w:val="00BB7F7E"/>
    <w:rPr>
      <w:rFonts w:ascii="Times" w:hAnsi="Times" w:cs="Times New Roman"/>
      <w:sz w:val="20"/>
      <w:szCs w:val="20"/>
    </w:rPr>
  </w:style>
  <w:style w:type="paragraph" w:styleId="CommentSubject">
    <w:name w:val="annotation subject"/>
    <w:basedOn w:val="CommentText"/>
    <w:next w:val="CommentText"/>
    <w:link w:val="CommentSubjectChar"/>
    <w:uiPriority w:val="99"/>
    <w:semiHidden/>
    <w:unhideWhenUsed/>
    <w:rsid w:val="00BB7F7E"/>
    <w:rPr>
      <w:b/>
      <w:bCs/>
    </w:rPr>
  </w:style>
  <w:style w:type="character" w:customStyle="1" w:styleId="CommentSubjectChar">
    <w:name w:val="Comment Subject Char"/>
    <w:basedOn w:val="CommentTextChar"/>
    <w:link w:val="CommentSubject"/>
    <w:uiPriority w:val="99"/>
    <w:semiHidden/>
    <w:rsid w:val="00BB7F7E"/>
    <w:rPr>
      <w:rFonts w:ascii="Times" w:hAnsi="Times" w:cs="Times New Roman"/>
      <w:b/>
      <w:bCs/>
      <w:sz w:val="20"/>
      <w:szCs w:val="20"/>
    </w:rPr>
  </w:style>
  <w:style w:type="paragraph" w:styleId="BalloonText">
    <w:name w:val="Balloon Text"/>
    <w:basedOn w:val="Normal"/>
    <w:link w:val="BalloonTextChar"/>
    <w:uiPriority w:val="99"/>
    <w:semiHidden/>
    <w:unhideWhenUsed/>
    <w:rsid w:val="00BB7F7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7F7E"/>
    <w:rPr>
      <w:rFonts w:ascii="Segoe UI" w:hAnsi="Segoe UI" w:cs="Segoe UI"/>
      <w:sz w:val="18"/>
      <w:szCs w:val="18"/>
    </w:rPr>
  </w:style>
  <w:style w:type="paragraph" w:styleId="NormalWeb">
    <w:name w:val="Normal (Web)"/>
    <w:basedOn w:val="Normal"/>
    <w:uiPriority w:val="99"/>
    <w:unhideWhenUsed/>
    <w:rsid w:val="00DD1CCE"/>
    <w:pPr>
      <w:spacing w:before="100" w:beforeAutospacing="1" w:after="100" w:afterAutospacing="1"/>
      <w:ind w:firstLine="0"/>
    </w:pPr>
    <w:rPr>
      <w:rFonts w:ascii="Times New Roman" w:eastAsiaTheme="minorEastAsia" w:hAnsi="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2724436">
      <w:bodyDiv w:val="1"/>
      <w:marLeft w:val="0"/>
      <w:marRight w:val="0"/>
      <w:marTop w:val="0"/>
      <w:marBottom w:val="0"/>
      <w:divBdr>
        <w:top w:val="none" w:sz="0" w:space="0" w:color="auto"/>
        <w:left w:val="none" w:sz="0" w:space="0" w:color="auto"/>
        <w:bottom w:val="none" w:sz="0" w:space="0" w:color="auto"/>
        <w:right w:val="none" w:sz="0" w:space="0" w:color="auto"/>
      </w:divBdr>
    </w:div>
    <w:div w:id="1653174494">
      <w:bodyDiv w:val="1"/>
      <w:marLeft w:val="0"/>
      <w:marRight w:val="0"/>
      <w:marTop w:val="0"/>
      <w:marBottom w:val="0"/>
      <w:divBdr>
        <w:top w:val="none" w:sz="0" w:space="0" w:color="auto"/>
        <w:left w:val="none" w:sz="0" w:space="0" w:color="auto"/>
        <w:bottom w:val="none" w:sz="0" w:space="0" w:color="auto"/>
        <w:right w:val="none" w:sz="0" w:space="0" w:color="auto"/>
      </w:divBdr>
      <w:divsChild>
        <w:div w:id="1463815580">
          <w:marLeft w:val="0"/>
          <w:marRight w:val="0"/>
          <w:marTop w:val="0"/>
          <w:marBottom w:val="0"/>
          <w:divBdr>
            <w:top w:val="none" w:sz="0" w:space="0" w:color="auto"/>
            <w:left w:val="none" w:sz="0" w:space="0" w:color="auto"/>
            <w:bottom w:val="none" w:sz="0" w:space="0" w:color="auto"/>
            <w:right w:val="none" w:sz="0" w:space="0" w:color="auto"/>
          </w:divBdr>
          <w:divsChild>
            <w:div w:id="1292903698">
              <w:marLeft w:val="0"/>
              <w:marRight w:val="0"/>
              <w:marTop w:val="0"/>
              <w:marBottom w:val="0"/>
              <w:divBdr>
                <w:top w:val="none" w:sz="0" w:space="0" w:color="auto"/>
                <w:left w:val="none" w:sz="0" w:space="0" w:color="auto"/>
                <w:bottom w:val="none" w:sz="0" w:space="0" w:color="auto"/>
                <w:right w:val="none" w:sz="0" w:space="0" w:color="auto"/>
              </w:divBdr>
              <w:divsChild>
                <w:div w:id="658459093">
                  <w:marLeft w:val="0"/>
                  <w:marRight w:val="0"/>
                  <w:marTop w:val="0"/>
                  <w:marBottom w:val="0"/>
                  <w:divBdr>
                    <w:top w:val="none" w:sz="0" w:space="0" w:color="auto"/>
                    <w:left w:val="none" w:sz="0" w:space="0" w:color="auto"/>
                    <w:bottom w:val="none" w:sz="0" w:space="0" w:color="auto"/>
                    <w:right w:val="none" w:sz="0" w:space="0" w:color="auto"/>
                  </w:divBdr>
                  <w:divsChild>
                    <w:div w:id="955333441">
                      <w:marLeft w:val="0"/>
                      <w:marRight w:val="0"/>
                      <w:marTop w:val="0"/>
                      <w:marBottom w:val="0"/>
                      <w:divBdr>
                        <w:top w:val="none" w:sz="0" w:space="0" w:color="auto"/>
                        <w:left w:val="none" w:sz="0" w:space="0" w:color="auto"/>
                        <w:bottom w:val="none" w:sz="0" w:space="0" w:color="auto"/>
                        <w:right w:val="none" w:sz="0" w:space="0" w:color="auto"/>
                      </w:divBdr>
                      <w:divsChild>
                        <w:div w:id="1477600164">
                          <w:marLeft w:val="0"/>
                          <w:marRight w:val="0"/>
                          <w:marTop w:val="0"/>
                          <w:marBottom w:val="0"/>
                          <w:divBdr>
                            <w:top w:val="none" w:sz="0" w:space="0" w:color="auto"/>
                            <w:left w:val="none" w:sz="0" w:space="0" w:color="auto"/>
                            <w:bottom w:val="none" w:sz="0" w:space="0" w:color="auto"/>
                            <w:right w:val="none" w:sz="0" w:space="0" w:color="auto"/>
                          </w:divBdr>
                          <w:divsChild>
                            <w:div w:id="1987052084">
                              <w:marLeft w:val="0"/>
                              <w:marRight w:val="0"/>
                              <w:marTop w:val="0"/>
                              <w:marBottom w:val="0"/>
                              <w:divBdr>
                                <w:top w:val="none" w:sz="0" w:space="0" w:color="auto"/>
                                <w:left w:val="none" w:sz="0" w:space="0" w:color="auto"/>
                                <w:bottom w:val="none" w:sz="0" w:space="0" w:color="auto"/>
                                <w:right w:val="none" w:sz="0" w:space="0" w:color="auto"/>
                              </w:divBdr>
                              <w:divsChild>
                                <w:div w:id="293678790">
                                  <w:marLeft w:val="0"/>
                                  <w:marRight w:val="0"/>
                                  <w:marTop w:val="0"/>
                                  <w:marBottom w:val="0"/>
                                  <w:divBdr>
                                    <w:top w:val="none" w:sz="0" w:space="0" w:color="auto"/>
                                    <w:left w:val="none" w:sz="0" w:space="0" w:color="auto"/>
                                    <w:bottom w:val="none" w:sz="0" w:space="0" w:color="auto"/>
                                    <w:right w:val="none" w:sz="0" w:space="0" w:color="auto"/>
                                  </w:divBdr>
                                  <w:divsChild>
                                    <w:div w:id="1685478289">
                                      <w:marLeft w:val="0"/>
                                      <w:marRight w:val="0"/>
                                      <w:marTop w:val="0"/>
                                      <w:marBottom w:val="0"/>
                                      <w:divBdr>
                                        <w:top w:val="none" w:sz="0" w:space="0" w:color="auto"/>
                                        <w:left w:val="none" w:sz="0" w:space="0" w:color="auto"/>
                                        <w:bottom w:val="none" w:sz="0" w:space="0" w:color="auto"/>
                                        <w:right w:val="none" w:sz="0" w:space="0" w:color="auto"/>
                                      </w:divBdr>
                                      <w:divsChild>
                                        <w:div w:id="2059934908">
                                          <w:marLeft w:val="0"/>
                                          <w:marRight w:val="0"/>
                                          <w:marTop w:val="0"/>
                                          <w:marBottom w:val="0"/>
                                          <w:divBdr>
                                            <w:top w:val="none" w:sz="0" w:space="0" w:color="auto"/>
                                            <w:left w:val="none" w:sz="0" w:space="0" w:color="auto"/>
                                            <w:bottom w:val="none" w:sz="0" w:space="0" w:color="auto"/>
                                            <w:right w:val="none" w:sz="0" w:space="0" w:color="auto"/>
                                          </w:divBdr>
                                          <w:divsChild>
                                            <w:div w:id="1022705393">
                                              <w:marLeft w:val="0"/>
                                              <w:marRight w:val="0"/>
                                              <w:marTop w:val="0"/>
                                              <w:marBottom w:val="0"/>
                                              <w:divBdr>
                                                <w:top w:val="none" w:sz="0" w:space="0" w:color="auto"/>
                                                <w:left w:val="none" w:sz="0" w:space="0" w:color="auto"/>
                                                <w:bottom w:val="none" w:sz="0" w:space="0" w:color="auto"/>
                                                <w:right w:val="none" w:sz="0" w:space="0" w:color="auto"/>
                                              </w:divBdr>
                                              <w:divsChild>
                                                <w:div w:id="354695469">
                                                  <w:marLeft w:val="0"/>
                                                  <w:marRight w:val="0"/>
                                                  <w:marTop w:val="0"/>
                                                  <w:marBottom w:val="0"/>
                                                  <w:divBdr>
                                                    <w:top w:val="none" w:sz="0" w:space="0" w:color="auto"/>
                                                    <w:left w:val="none" w:sz="0" w:space="0" w:color="auto"/>
                                                    <w:bottom w:val="none" w:sz="0" w:space="0" w:color="auto"/>
                                                    <w:right w:val="none" w:sz="0" w:space="0" w:color="auto"/>
                                                  </w:divBdr>
                                                  <w:divsChild>
                                                    <w:div w:id="1601989997">
                                                      <w:marLeft w:val="0"/>
                                                      <w:marRight w:val="0"/>
                                                      <w:marTop w:val="0"/>
                                                      <w:marBottom w:val="0"/>
                                                      <w:divBdr>
                                                        <w:top w:val="none" w:sz="0" w:space="0" w:color="auto"/>
                                                        <w:left w:val="none" w:sz="0" w:space="0" w:color="auto"/>
                                                        <w:bottom w:val="none" w:sz="0" w:space="0" w:color="auto"/>
                                                        <w:right w:val="none" w:sz="0" w:space="0" w:color="auto"/>
                                                      </w:divBdr>
                                                      <w:divsChild>
                                                        <w:div w:id="170728454">
                                                          <w:marLeft w:val="0"/>
                                                          <w:marRight w:val="0"/>
                                                          <w:marTop w:val="0"/>
                                                          <w:marBottom w:val="0"/>
                                                          <w:divBdr>
                                                            <w:top w:val="none" w:sz="0" w:space="0" w:color="auto"/>
                                                            <w:left w:val="none" w:sz="0" w:space="0" w:color="auto"/>
                                                            <w:bottom w:val="none" w:sz="0" w:space="0" w:color="auto"/>
                                                            <w:right w:val="none" w:sz="0" w:space="0" w:color="auto"/>
                                                          </w:divBdr>
                                                          <w:divsChild>
                                                            <w:div w:id="374699429">
                                                              <w:marLeft w:val="0"/>
                                                              <w:marRight w:val="0"/>
                                                              <w:marTop w:val="0"/>
                                                              <w:marBottom w:val="0"/>
                                                              <w:divBdr>
                                                                <w:top w:val="none" w:sz="0" w:space="0" w:color="auto"/>
                                                                <w:left w:val="none" w:sz="0" w:space="0" w:color="auto"/>
                                                                <w:bottom w:val="none" w:sz="0" w:space="0" w:color="auto"/>
                                                                <w:right w:val="none" w:sz="0" w:space="0" w:color="auto"/>
                                                              </w:divBdr>
                                                              <w:divsChild>
                                                                <w:div w:id="547258268">
                                                                  <w:marLeft w:val="0"/>
                                                                  <w:marRight w:val="0"/>
                                                                  <w:marTop w:val="0"/>
                                                                  <w:marBottom w:val="0"/>
                                                                  <w:divBdr>
                                                                    <w:top w:val="none" w:sz="0" w:space="0" w:color="auto"/>
                                                                    <w:left w:val="none" w:sz="0" w:space="0" w:color="auto"/>
                                                                    <w:bottom w:val="none" w:sz="0" w:space="0" w:color="auto"/>
                                                                    <w:right w:val="none" w:sz="0" w:space="0" w:color="auto"/>
                                                                  </w:divBdr>
                                                                  <w:divsChild>
                                                                    <w:div w:id="508369905">
                                                                      <w:marLeft w:val="0"/>
                                                                      <w:marRight w:val="0"/>
                                                                      <w:marTop w:val="0"/>
                                                                      <w:marBottom w:val="0"/>
                                                                      <w:divBdr>
                                                                        <w:top w:val="none" w:sz="0" w:space="0" w:color="auto"/>
                                                                        <w:left w:val="none" w:sz="0" w:space="0" w:color="auto"/>
                                                                        <w:bottom w:val="none" w:sz="0" w:space="0" w:color="auto"/>
                                                                        <w:right w:val="none" w:sz="0" w:space="0" w:color="auto"/>
                                                                      </w:divBdr>
                                                                      <w:divsChild>
                                                                        <w:div w:id="1337459264">
                                                                          <w:marLeft w:val="0"/>
                                                                          <w:marRight w:val="0"/>
                                                                          <w:marTop w:val="0"/>
                                                                          <w:marBottom w:val="0"/>
                                                                          <w:divBdr>
                                                                            <w:top w:val="none" w:sz="0" w:space="0" w:color="auto"/>
                                                                            <w:left w:val="none" w:sz="0" w:space="0" w:color="auto"/>
                                                                            <w:bottom w:val="none" w:sz="0" w:space="0" w:color="auto"/>
                                                                            <w:right w:val="none" w:sz="0" w:space="0" w:color="auto"/>
                                                                          </w:divBdr>
                                                                          <w:divsChild>
                                                                            <w:div w:id="1730156087">
                                                                              <w:marLeft w:val="0"/>
                                                                              <w:marRight w:val="0"/>
                                                                              <w:marTop w:val="0"/>
                                                                              <w:marBottom w:val="0"/>
                                                                              <w:divBdr>
                                                                                <w:top w:val="none" w:sz="0" w:space="0" w:color="auto"/>
                                                                                <w:left w:val="none" w:sz="0" w:space="0" w:color="auto"/>
                                                                                <w:bottom w:val="none" w:sz="0" w:space="0" w:color="auto"/>
                                                                                <w:right w:val="none" w:sz="0" w:space="0" w:color="auto"/>
                                                                              </w:divBdr>
                                                                              <w:divsChild>
                                                                                <w:div w:id="580220392">
                                                                                  <w:marLeft w:val="0"/>
                                                                                  <w:marRight w:val="0"/>
                                                                                  <w:marTop w:val="0"/>
                                                                                  <w:marBottom w:val="0"/>
                                                                                  <w:divBdr>
                                                                                    <w:top w:val="none" w:sz="0" w:space="0" w:color="auto"/>
                                                                                    <w:left w:val="none" w:sz="0" w:space="0" w:color="auto"/>
                                                                                    <w:bottom w:val="none" w:sz="0" w:space="0" w:color="auto"/>
                                                                                    <w:right w:val="none" w:sz="0" w:space="0" w:color="auto"/>
                                                                                  </w:divBdr>
                                                                                  <w:divsChild>
                                                                                    <w:div w:id="1623152611">
                                                                                      <w:marLeft w:val="0"/>
                                                                                      <w:marRight w:val="0"/>
                                                                                      <w:marTop w:val="0"/>
                                                                                      <w:marBottom w:val="0"/>
                                                                                      <w:divBdr>
                                                                                        <w:top w:val="none" w:sz="0" w:space="0" w:color="auto"/>
                                                                                        <w:left w:val="none" w:sz="0" w:space="0" w:color="auto"/>
                                                                                        <w:bottom w:val="none" w:sz="0" w:space="0" w:color="auto"/>
                                                                                        <w:right w:val="none" w:sz="0" w:space="0" w:color="auto"/>
                                                                                      </w:divBdr>
                                                                                      <w:divsChild>
                                                                                        <w:div w:id="1680768542">
                                                                                          <w:marLeft w:val="0"/>
                                                                                          <w:marRight w:val="0"/>
                                                                                          <w:marTop w:val="0"/>
                                                                                          <w:marBottom w:val="0"/>
                                                                                          <w:divBdr>
                                                                                            <w:top w:val="none" w:sz="0" w:space="0" w:color="auto"/>
                                                                                            <w:left w:val="none" w:sz="0" w:space="0" w:color="auto"/>
                                                                                            <w:bottom w:val="none" w:sz="0" w:space="0" w:color="auto"/>
                                                                                            <w:right w:val="none" w:sz="0" w:space="0" w:color="auto"/>
                                                                                          </w:divBdr>
                                                                                          <w:divsChild>
                                                                                            <w:div w:id="59211448">
                                                                                              <w:marLeft w:val="0"/>
                                                                                              <w:marRight w:val="0"/>
                                                                                              <w:marTop w:val="0"/>
                                                                                              <w:marBottom w:val="0"/>
                                                                                              <w:divBdr>
                                                                                                <w:top w:val="none" w:sz="0" w:space="0" w:color="auto"/>
                                                                                                <w:left w:val="none" w:sz="0" w:space="0" w:color="auto"/>
                                                                                                <w:bottom w:val="none" w:sz="0" w:space="0" w:color="auto"/>
                                                                                                <w:right w:val="none" w:sz="0" w:space="0" w:color="auto"/>
                                                                                              </w:divBdr>
                                                                                              <w:divsChild>
                                                                                                <w:div w:id="259486002">
                                                                                                  <w:marLeft w:val="0"/>
                                                                                                  <w:marRight w:val="0"/>
                                                                                                  <w:marTop w:val="0"/>
                                                                                                  <w:marBottom w:val="0"/>
                                                                                                  <w:divBdr>
                                                                                                    <w:top w:val="none" w:sz="0" w:space="0" w:color="auto"/>
                                                                                                    <w:left w:val="none" w:sz="0" w:space="0" w:color="auto"/>
                                                                                                    <w:bottom w:val="none" w:sz="0" w:space="0" w:color="auto"/>
                                                                                                    <w:right w:val="none" w:sz="0" w:space="0" w:color="auto"/>
                                                                                                  </w:divBdr>
                                                                                                  <w:divsChild>
                                                                                                    <w:div w:id="1025252565">
                                                                                                      <w:marLeft w:val="0"/>
                                                                                                      <w:marRight w:val="0"/>
                                                                                                      <w:marTop w:val="0"/>
                                                                                                      <w:marBottom w:val="0"/>
                                                                                                      <w:divBdr>
                                                                                                        <w:top w:val="none" w:sz="0" w:space="0" w:color="auto"/>
                                                                                                        <w:left w:val="none" w:sz="0" w:space="0" w:color="auto"/>
                                                                                                        <w:bottom w:val="none" w:sz="0" w:space="0" w:color="auto"/>
                                                                                                        <w:right w:val="none" w:sz="0" w:space="0" w:color="auto"/>
                                                                                                      </w:divBdr>
                                                                                                      <w:divsChild>
                                                                                                        <w:div w:id="2029940017">
                                                                                                          <w:marLeft w:val="0"/>
                                                                                                          <w:marRight w:val="0"/>
                                                                                                          <w:marTop w:val="0"/>
                                                                                                          <w:marBottom w:val="0"/>
                                                                                                          <w:divBdr>
                                                                                                            <w:top w:val="none" w:sz="0" w:space="0" w:color="auto"/>
                                                                                                            <w:left w:val="none" w:sz="0" w:space="0" w:color="auto"/>
                                                                                                            <w:bottom w:val="none" w:sz="0" w:space="0" w:color="auto"/>
                                                                                                            <w:right w:val="none" w:sz="0" w:space="0" w:color="auto"/>
                                                                                                          </w:divBdr>
                                                                                                          <w:divsChild>
                                                                                                            <w:div w:id="606736970">
                                                                                                              <w:marLeft w:val="0"/>
                                                                                                              <w:marRight w:val="0"/>
                                                                                                              <w:marTop w:val="0"/>
                                                                                                              <w:marBottom w:val="0"/>
                                                                                                              <w:divBdr>
                                                                                                                <w:top w:val="none" w:sz="0" w:space="0" w:color="auto"/>
                                                                                                                <w:left w:val="none" w:sz="0" w:space="0" w:color="auto"/>
                                                                                                                <w:bottom w:val="none" w:sz="0" w:space="0" w:color="auto"/>
                                                                                                                <w:right w:val="none" w:sz="0" w:space="0" w:color="auto"/>
                                                                                                              </w:divBdr>
                                                                                                              <w:divsChild>
                                                                                                                <w:div w:id="465389636">
                                                                                                                  <w:marLeft w:val="0"/>
                                                                                                                  <w:marRight w:val="0"/>
                                                                                                                  <w:marTop w:val="0"/>
                                                                                                                  <w:marBottom w:val="0"/>
                                                                                                                  <w:divBdr>
                                                                                                                    <w:top w:val="none" w:sz="0" w:space="0" w:color="auto"/>
                                                                                                                    <w:left w:val="none" w:sz="0" w:space="0" w:color="auto"/>
                                                                                                                    <w:bottom w:val="none" w:sz="0" w:space="0" w:color="auto"/>
                                                                                                                    <w:right w:val="none" w:sz="0" w:space="0" w:color="auto"/>
                                                                                                                  </w:divBdr>
                                                                                                                  <w:divsChild>
                                                                                                                    <w:div w:id="1644384630">
                                                                                                                      <w:marLeft w:val="0"/>
                                                                                                                      <w:marRight w:val="0"/>
                                                                                                                      <w:marTop w:val="0"/>
                                                                                                                      <w:marBottom w:val="0"/>
                                                                                                                      <w:divBdr>
                                                                                                                        <w:top w:val="none" w:sz="0" w:space="0" w:color="auto"/>
                                                                                                                        <w:left w:val="none" w:sz="0" w:space="0" w:color="auto"/>
                                                                                                                        <w:bottom w:val="none" w:sz="0" w:space="0" w:color="auto"/>
                                                                                                                        <w:right w:val="none" w:sz="0" w:space="0" w:color="auto"/>
                                                                                                                      </w:divBdr>
                                                                                                                      <w:divsChild>
                                                                                                                        <w:div w:id="1379626444">
                                                                                                                          <w:marLeft w:val="0"/>
                                                                                                                          <w:marRight w:val="0"/>
                                                                                                                          <w:marTop w:val="0"/>
                                                                                                                          <w:marBottom w:val="0"/>
                                                                                                                          <w:divBdr>
                                                                                                                            <w:top w:val="none" w:sz="0" w:space="0" w:color="auto"/>
                                                                                                                            <w:left w:val="none" w:sz="0" w:space="0" w:color="auto"/>
                                                                                                                            <w:bottom w:val="none" w:sz="0" w:space="0" w:color="auto"/>
                                                                                                                            <w:right w:val="none" w:sz="0" w:space="0" w:color="auto"/>
                                                                                                                          </w:divBdr>
                                                                                                                          <w:divsChild>
                                                                                                                            <w:div w:id="965814898">
                                                                                                                              <w:marLeft w:val="0"/>
                                                                                                                              <w:marRight w:val="0"/>
                                                                                                                              <w:marTop w:val="0"/>
                                                                                                                              <w:marBottom w:val="0"/>
                                                                                                                              <w:divBdr>
                                                                                                                                <w:top w:val="none" w:sz="0" w:space="0" w:color="auto"/>
                                                                                                                                <w:left w:val="none" w:sz="0" w:space="0" w:color="auto"/>
                                                                                                                                <w:bottom w:val="none" w:sz="0" w:space="0" w:color="auto"/>
                                                                                                                                <w:right w:val="none" w:sz="0" w:space="0" w:color="auto"/>
                                                                                                                              </w:divBdr>
                                                                                                                              <w:divsChild>
                                                                                                                                <w:div w:id="591938345">
                                                                                                                                  <w:marLeft w:val="0"/>
                                                                                                                                  <w:marRight w:val="0"/>
                                                                                                                                  <w:marTop w:val="0"/>
                                                                                                                                  <w:marBottom w:val="0"/>
                                                                                                                                  <w:divBdr>
                                                                                                                                    <w:top w:val="none" w:sz="0" w:space="0" w:color="auto"/>
                                                                                                                                    <w:left w:val="none" w:sz="0" w:space="0" w:color="auto"/>
                                                                                                                                    <w:bottom w:val="none" w:sz="0" w:space="0" w:color="auto"/>
                                                                                                                                    <w:right w:val="none" w:sz="0" w:space="0" w:color="auto"/>
                                                                                                                                  </w:divBdr>
                                                                                                                                  <w:divsChild>
                                                                                                                                    <w:div w:id="1886210788">
                                                                                                                                      <w:marLeft w:val="0"/>
                                                                                                                                      <w:marRight w:val="0"/>
                                                                                                                                      <w:marTop w:val="0"/>
                                                                                                                                      <w:marBottom w:val="0"/>
                                                                                                                                      <w:divBdr>
                                                                                                                                        <w:top w:val="none" w:sz="0" w:space="0" w:color="auto"/>
                                                                                                                                        <w:left w:val="none" w:sz="0" w:space="0" w:color="auto"/>
                                                                                                                                        <w:bottom w:val="none" w:sz="0" w:space="0" w:color="auto"/>
                                                                                                                                        <w:right w:val="none" w:sz="0" w:space="0" w:color="auto"/>
                                                                                                                                      </w:divBdr>
                                                                                                                                      <w:divsChild>
                                                                                                                                        <w:div w:id="1511220576">
                                                                                                                                          <w:marLeft w:val="0"/>
                                                                                                                                          <w:marRight w:val="0"/>
                                                                                                                                          <w:marTop w:val="0"/>
                                                                                                                                          <w:marBottom w:val="0"/>
                                                                                                                                          <w:divBdr>
                                                                                                                                            <w:top w:val="none" w:sz="0" w:space="0" w:color="auto"/>
                                                                                                                                            <w:left w:val="none" w:sz="0" w:space="0" w:color="auto"/>
                                                                                                                                            <w:bottom w:val="none" w:sz="0" w:space="0" w:color="auto"/>
                                                                                                                                            <w:right w:val="none" w:sz="0" w:space="0" w:color="auto"/>
                                                                                                                                          </w:divBdr>
                                                                                                                                          <w:divsChild>
                                                                                                                                            <w:div w:id="439419560">
                                                                                                                                              <w:marLeft w:val="0"/>
                                                                                                                                              <w:marRight w:val="0"/>
                                                                                                                                              <w:marTop w:val="0"/>
                                                                                                                                              <w:marBottom w:val="0"/>
                                                                                                                                              <w:divBdr>
                                                                                                                                                <w:top w:val="none" w:sz="0" w:space="0" w:color="auto"/>
                                                                                                                                                <w:left w:val="none" w:sz="0" w:space="0" w:color="auto"/>
                                                                                                                                                <w:bottom w:val="none" w:sz="0" w:space="0" w:color="auto"/>
                                                                                                                                                <w:right w:val="none" w:sz="0" w:space="0" w:color="auto"/>
                                                                                                                                              </w:divBdr>
                                                                                                                                              <w:divsChild>
                                                                                                                                                <w:div w:id="1271355914">
                                                                                                                                                  <w:marLeft w:val="0"/>
                                                                                                                                                  <w:marRight w:val="0"/>
                                                                                                                                                  <w:marTop w:val="0"/>
                                                                                                                                                  <w:marBottom w:val="0"/>
                                                                                                                                                  <w:divBdr>
                                                                                                                                                    <w:top w:val="none" w:sz="0" w:space="0" w:color="auto"/>
                                                                                                                                                    <w:left w:val="none" w:sz="0" w:space="0" w:color="auto"/>
                                                                                                                                                    <w:bottom w:val="none" w:sz="0" w:space="0" w:color="auto"/>
                                                                                                                                                    <w:right w:val="none" w:sz="0" w:space="0" w:color="auto"/>
                                                                                                                                                  </w:divBdr>
                                                                                                                                                  <w:divsChild>
                                                                                                                                                    <w:div w:id="1394617951">
                                                                                                                                                      <w:marLeft w:val="0"/>
                                                                                                                                                      <w:marRight w:val="0"/>
                                                                                                                                                      <w:marTop w:val="0"/>
                                                                                                                                                      <w:marBottom w:val="0"/>
                                                                                                                                                      <w:divBdr>
                                                                                                                                                        <w:top w:val="none" w:sz="0" w:space="0" w:color="auto"/>
                                                                                                                                                        <w:left w:val="none" w:sz="0" w:space="0" w:color="auto"/>
                                                                                                                                                        <w:bottom w:val="none" w:sz="0" w:space="0" w:color="auto"/>
                                                                                                                                                        <w:right w:val="none" w:sz="0" w:space="0" w:color="auto"/>
                                                                                                                                                      </w:divBdr>
                                                                                                                                                      <w:divsChild>
                                                                                                                                                        <w:div w:id="430777809">
                                                                                                                                                          <w:marLeft w:val="0"/>
                                                                                                                                                          <w:marRight w:val="0"/>
                                                                                                                                                          <w:marTop w:val="0"/>
                                                                                                                                                          <w:marBottom w:val="0"/>
                                                                                                                                                          <w:divBdr>
                                                                                                                                                            <w:top w:val="none" w:sz="0" w:space="0" w:color="auto"/>
                                                                                                                                                            <w:left w:val="none" w:sz="0" w:space="0" w:color="auto"/>
                                                                                                                                                            <w:bottom w:val="none" w:sz="0" w:space="0" w:color="auto"/>
                                                                                                                                                            <w:right w:val="none" w:sz="0" w:space="0" w:color="auto"/>
                                                                                                                                                          </w:divBdr>
                                                                                                                                                          <w:divsChild>
                                                                                                                                                            <w:div w:id="1120563342">
                                                                                                                                                              <w:marLeft w:val="0"/>
                                                                                                                                                              <w:marRight w:val="0"/>
                                                                                                                                                              <w:marTop w:val="0"/>
                                                                                                                                                              <w:marBottom w:val="0"/>
                                                                                                                                                              <w:divBdr>
                                                                                                                                                                <w:top w:val="none" w:sz="0" w:space="0" w:color="auto"/>
                                                                                                                                                                <w:left w:val="none" w:sz="0" w:space="0" w:color="auto"/>
                                                                                                                                                                <w:bottom w:val="none" w:sz="0" w:space="0" w:color="auto"/>
                                                                                                                                                                <w:right w:val="none" w:sz="0" w:space="0" w:color="auto"/>
                                                                                                                                                              </w:divBdr>
                                                                                                                                                              <w:divsChild>
                                                                                                                                                                <w:div w:id="1588877883">
                                                                                                                                                                  <w:marLeft w:val="0"/>
                                                                                                                                                                  <w:marRight w:val="0"/>
                                                                                                                                                                  <w:marTop w:val="0"/>
                                                                                                                                                                  <w:marBottom w:val="0"/>
                                                                                                                                                                  <w:divBdr>
                                                                                                                                                                    <w:top w:val="none" w:sz="0" w:space="0" w:color="auto"/>
                                                                                                                                                                    <w:left w:val="none" w:sz="0" w:space="0" w:color="auto"/>
                                                                                                                                                                    <w:bottom w:val="none" w:sz="0" w:space="0" w:color="auto"/>
                                                                                                                                                                    <w:right w:val="none" w:sz="0" w:space="0" w:color="auto"/>
                                                                                                                                                                  </w:divBdr>
                                                                                                                                                                  <w:divsChild>
                                                                                                                                                                    <w:div w:id="1773552312">
                                                                                                                                                                      <w:marLeft w:val="0"/>
                                                                                                                                                                      <w:marRight w:val="0"/>
                                                                                                                                                                      <w:marTop w:val="0"/>
                                                                                                                                                                      <w:marBottom w:val="0"/>
                                                                                                                                                                      <w:divBdr>
                                                                                                                                                                        <w:top w:val="none" w:sz="0" w:space="0" w:color="auto"/>
                                                                                                                                                                        <w:left w:val="none" w:sz="0" w:space="0" w:color="auto"/>
                                                                                                                                                                        <w:bottom w:val="none" w:sz="0" w:space="0" w:color="auto"/>
                                                                                                                                                                        <w:right w:val="none" w:sz="0" w:space="0" w:color="auto"/>
                                                                                                                                                                      </w:divBdr>
                                                                                                                                                                      <w:divsChild>
                                                                                                                                                                        <w:div w:id="353313227">
                                                                                                                                                                          <w:marLeft w:val="0"/>
                                                                                                                                                                          <w:marRight w:val="0"/>
                                                                                                                                                                          <w:marTop w:val="0"/>
                                                                                                                                                                          <w:marBottom w:val="0"/>
                                                                                                                                                                          <w:divBdr>
                                                                                                                                                                            <w:top w:val="none" w:sz="0" w:space="0" w:color="auto"/>
                                                                                                                                                                            <w:left w:val="none" w:sz="0" w:space="0" w:color="auto"/>
                                                                                                                                                                            <w:bottom w:val="none" w:sz="0" w:space="0" w:color="auto"/>
                                                                                                                                                                            <w:right w:val="none" w:sz="0" w:space="0" w:color="auto"/>
                                                                                                                                                                          </w:divBdr>
                                                                                                                                                                          <w:divsChild>
                                                                                                                                                                            <w:div w:id="506016466">
                                                                                                                                                                              <w:marLeft w:val="0"/>
                                                                                                                                                                              <w:marRight w:val="0"/>
                                                                                                                                                                              <w:marTop w:val="0"/>
                                                                                                                                                                              <w:marBottom w:val="0"/>
                                                                                                                                                                              <w:divBdr>
                                                                                                                                                                                <w:top w:val="none" w:sz="0" w:space="0" w:color="auto"/>
                                                                                                                                                                                <w:left w:val="none" w:sz="0" w:space="0" w:color="auto"/>
                                                                                                                                                                                <w:bottom w:val="none" w:sz="0" w:space="0" w:color="auto"/>
                                                                                                                                                                                <w:right w:val="none" w:sz="0" w:space="0" w:color="auto"/>
                                                                                                                                                                              </w:divBdr>
                                                                                                                                                                              <w:divsChild>
                                                                                                                                                                                <w:div w:id="1353998513">
                                                                                                                                                                                  <w:marLeft w:val="0"/>
                                                                                                                                                                                  <w:marRight w:val="0"/>
                                                                                                                                                                                  <w:marTop w:val="0"/>
                                                                                                                                                                                  <w:marBottom w:val="0"/>
                                                                                                                                                                                  <w:divBdr>
                                                                                                                                                                                    <w:top w:val="none" w:sz="0" w:space="0" w:color="auto"/>
                                                                                                                                                                                    <w:left w:val="none" w:sz="0" w:space="0" w:color="auto"/>
                                                                                                                                                                                    <w:bottom w:val="none" w:sz="0" w:space="0" w:color="auto"/>
                                                                                                                                                                                    <w:right w:val="none" w:sz="0" w:space="0" w:color="auto"/>
                                                                                                                                                                                  </w:divBdr>
                                                                                                                                                                                  <w:divsChild>
                                                                                                                                                                                    <w:div w:id="80153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comments" Target="comment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tif"/><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305B8-BC83-452D-A432-5FAB6303A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1</Pages>
  <Words>53539</Words>
  <Characters>305174</Characters>
  <Application>Microsoft Office Word</Application>
  <DocSecurity>0</DocSecurity>
  <Lines>2543</Lines>
  <Paragraphs>715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Trent Biggs</cp:lastModifiedBy>
  <cp:revision>55</cp:revision>
  <dcterms:created xsi:type="dcterms:W3CDTF">2015-08-25T00:17:00Z</dcterms:created>
  <dcterms:modified xsi:type="dcterms:W3CDTF">2015-08-31T21:20:00Z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http://www.zotero.org/styles/journal-of-hydrology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