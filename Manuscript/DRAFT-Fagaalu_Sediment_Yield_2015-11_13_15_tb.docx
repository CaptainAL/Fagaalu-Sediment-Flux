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5A12" w:rsidRDefault="006F5A12" w:rsidP="001C5CCD">
      <w:pPr>
        <w:pStyle w:val="Caption"/>
      </w:pPr>
    </w:p>
    <w:p w:rsidR="00A955CD" w:rsidRDefault="006F5A12">
      <w:pPr>
        <w:pStyle w:val="Heading1"/>
        <w:spacing w:before="0"/>
      </w:pPr>
      <w:r>
        <w:t>TITLE:</w:t>
      </w:r>
    </w:p>
    <w:p w:rsidR="00A955CD" w:rsidRDefault="006F5A12">
      <w:pPr>
        <w:pStyle w:val="Heading1"/>
        <w:spacing w:before="0"/>
      </w:pPr>
      <w:r>
        <w:t>Contributions of human activities to suspended sediment yield during storm events from a small, steep, tropical watershed</w:t>
      </w:r>
    </w:p>
    <w:p w:rsidR="0067642A" w:rsidRDefault="0067642A">
      <w:pPr>
        <w:pStyle w:val="Heading3"/>
      </w:pPr>
    </w:p>
    <w:p w:rsidR="00A955CD" w:rsidRDefault="006F5A12">
      <w:pPr>
        <w:pStyle w:val="Heading3"/>
      </w:pPr>
      <w:r>
        <w:t>Authors:</w:t>
      </w:r>
    </w:p>
    <w:p w:rsidR="00A955CD" w:rsidRDefault="006F5A12">
      <w:pPr>
        <w:ind w:firstLine="0"/>
      </w:pPr>
      <w:r>
        <w:t>Messina, A.M.</w:t>
      </w:r>
      <w:r>
        <w:rPr>
          <w:vertAlign w:val="superscript"/>
        </w:rPr>
        <w:t>a*</w:t>
      </w:r>
      <w:r>
        <w:t>, Biggs, T.W.</w:t>
      </w:r>
      <w:r>
        <w:rPr>
          <w:vertAlign w:val="superscript"/>
        </w:rPr>
        <w:t>a</w:t>
      </w:r>
    </w:p>
    <w:p w:rsidR="00A955CD" w:rsidRDefault="006F5A12">
      <w:pPr>
        <w:ind w:firstLine="0"/>
      </w:pPr>
      <w:r>
        <w:rPr>
          <w:vertAlign w:val="superscript"/>
        </w:rPr>
        <w:t>a</w:t>
      </w:r>
      <w:r>
        <w:t xml:space="preserve"> San Diego State University, Department of Geography, San Diego, CA 92182, amessina@rohan.sdsu.edu, +1-619-594-5437, tbiggs@mail.sdsu.edu, +1-619-594-0902</w:t>
      </w:r>
    </w:p>
    <w:p w:rsidR="00A955CD" w:rsidRDefault="00A955CD"/>
    <w:p w:rsidR="00A955CD" w:rsidRDefault="006F5A12">
      <w:pPr>
        <w:pStyle w:val="Heading2"/>
        <w:jc w:val="center"/>
      </w:pPr>
      <w:r>
        <w:t>ABSTRACT</w:t>
      </w:r>
    </w:p>
    <w:p w:rsidR="00A955CD" w:rsidRDefault="006F5A12">
      <w:pPr>
        <w:ind w:firstLine="0"/>
        <w:pPrChange w:id="0" w:author="Trent Biggs" w:date="2015-11-23T17:24:00Z">
          <w:pPr/>
        </w:pPrChange>
      </w:pPr>
      <w:del w:id="1" w:author="Trent Biggs" w:date="2015-11-23T17:24:00Z">
        <w:r w:rsidDel="00035C9E">
          <w:delText xml:space="preserve">Anthropogenic watershed disturbance by deforestation, mining, agriculture, and urbanization often increases fluvial sediment yields, enhancing sediment stress on aquatic ecosystems near the outlets of impacted watersheds. </w:delText>
        </w:r>
      </w:del>
      <w:r>
        <w:t xml:space="preserve">Suspended sediment yields (SSY) </w:t>
      </w:r>
      <w:ins w:id="2" w:author="Trent Biggs" w:date="2015-11-24T09:03:00Z">
        <w:r w:rsidR="009374BD">
          <w:t xml:space="preserve">were measured during storm and non-storm periods </w:t>
        </w:r>
      </w:ins>
      <w:r>
        <w:t>from undisturbed and human-disturbed portions of a small (1.8 km²), mountainous watershed that drains to a sediment-stressed coral reef</w:t>
      </w:r>
      <w:del w:id="3" w:author="Trent Biggs" w:date="2015-11-24T09:03:00Z">
        <w:r w:rsidDel="009374BD">
          <w:delText xml:space="preserve"> were measured during storm and non-storm periods</w:delText>
        </w:r>
      </w:del>
      <w:r>
        <w:t>. Event-wise SSY (</w:t>
      </w:r>
      <w:r w:rsidR="00003545">
        <w:t>SSY</w:t>
      </w:r>
      <w:r w:rsidR="00003545">
        <w:rPr>
          <w:vertAlign w:val="subscript"/>
        </w:rPr>
        <w:t>EV</w:t>
      </w:r>
      <w:commentRangeStart w:id="4"/>
      <w:r>
        <w:t xml:space="preserve">) </w:t>
      </w:r>
      <w:del w:id="5" w:author="Trent Biggs" w:date="2015-11-24T08:50:00Z">
        <w:r w:rsidDel="009337B2">
          <w:delText xml:space="preserve">for 142 storms </w:delText>
        </w:r>
      </w:del>
      <w:r>
        <w:t xml:space="preserve">was calculated </w:t>
      </w:r>
      <w:commentRangeEnd w:id="4"/>
      <w:r w:rsidR="009337B2">
        <w:rPr>
          <w:rStyle w:val="CommentReference"/>
        </w:rPr>
        <w:commentReference w:id="4"/>
      </w:r>
      <w:ins w:id="6" w:author="Trent Biggs" w:date="2015-11-24T08:50:00Z">
        <w:r w:rsidR="009337B2">
          <w:t xml:space="preserve">for 142 storms </w:t>
        </w:r>
      </w:ins>
      <w:r>
        <w:t xml:space="preserve">from measurements of water discharge (Q), turbidity (T), and suspended sediment concentration (SSC) </w:t>
      </w:r>
      <w:del w:id="7" w:author="Trent Biggs" w:date="2015-11-23T17:30:00Z">
        <w:r w:rsidDel="00035C9E">
          <w:delText xml:space="preserve">collected </w:delText>
        </w:r>
      </w:del>
      <w:ins w:id="8" w:author="Trent Biggs" w:date="2015-11-23T17:30:00Z">
        <w:r w:rsidR="00035C9E">
          <w:t xml:space="preserve">measured </w:t>
        </w:r>
      </w:ins>
      <w:r>
        <w:t>downstream of three key sediment sources: undisturbed forest, an aggregate quarry, and a</w:t>
      </w:r>
      <w:ins w:id="9" w:author="Trent Biggs" w:date="2015-11-24T09:21:00Z">
        <w:r w:rsidR="006D4F9E">
          <w:t xml:space="preserve"> village</w:t>
        </w:r>
      </w:ins>
      <w:del w:id="10" w:author="Trent Biggs" w:date="2015-11-24T09:21:00Z">
        <w:r w:rsidDel="006D4F9E">
          <w:delText>n urban area</w:delText>
        </w:r>
      </w:del>
      <w:r>
        <w:t xml:space="preserve">. SSC and </w:t>
      </w:r>
      <w:r w:rsidR="00003545">
        <w:t>SSY</w:t>
      </w:r>
      <w:r w:rsidR="00003545">
        <w:rPr>
          <w:vertAlign w:val="subscript"/>
        </w:rPr>
        <w:t>EV</w:t>
      </w:r>
      <w:r>
        <w:t xml:space="preserve"> were significantly higher downstream of the quarry during both storm- and non-storm periods. The human-disturbed subwatershed accounted for an average of 71-87% of </w:t>
      </w:r>
      <w:r w:rsidR="00003545">
        <w:t>SSY</w:t>
      </w:r>
      <w:r w:rsidR="00003545">
        <w:rPr>
          <w:vertAlign w:val="subscript"/>
        </w:rPr>
        <w:t>EV</w:t>
      </w:r>
      <w:r>
        <w:t xml:space="preserve"> from the total watershed, and has increased loads to the coast by </w:t>
      </w:r>
      <w:del w:id="11" w:author="Trent Biggs" w:date="2015-11-23T17:25:00Z">
        <w:r w:rsidDel="00035C9E">
          <w:delText>1.7-</w:delText>
        </w:r>
      </w:del>
      <w:r>
        <w:t xml:space="preserve">3.9x over natural background. Specific SSY (tons/area) from the disturbed quarry area was </w:t>
      </w:r>
      <w:r w:rsidRPr="00035C9E">
        <w:rPr>
          <w:highlight w:val="yellow"/>
          <w:rPrChange w:id="12" w:author="Trent Biggs" w:date="2015-11-23T17:28:00Z">
            <w:rPr/>
          </w:rPrChange>
        </w:rPr>
        <w:t>49x</w:t>
      </w:r>
      <w:r>
        <w:t xml:space="preserve"> higher than </w:t>
      </w:r>
      <w:ins w:id="13" w:author="Trent Biggs" w:date="2015-11-23T17:28:00Z">
        <w:r w:rsidR="00035C9E">
          <w:t xml:space="preserve">from </w:t>
        </w:r>
      </w:ins>
      <w:r>
        <w:t>natural forest</w:t>
      </w:r>
      <w:ins w:id="14" w:author="Trent Biggs" w:date="2015-11-24T09:20:00Z">
        <w:r w:rsidR="006D4F9E">
          <w:t xml:space="preserve"> compared with 8x higher from the village.</w:t>
        </w:r>
      </w:ins>
      <w:del w:id="15" w:author="Trent Biggs" w:date="2015-11-24T09:20:00Z">
        <w:r w:rsidDel="006D4F9E">
          <w:delText>,</w:delText>
        </w:r>
      </w:del>
      <w:r>
        <w:t xml:space="preserve"> </w:t>
      </w:r>
      <w:ins w:id="16" w:author="Trent Biggs" w:date="2015-11-24T09:21:00Z">
        <w:r w:rsidR="006D4F9E">
          <w:t>T</w:t>
        </w:r>
      </w:ins>
      <w:del w:id="17" w:author="Trent Biggs" w:date="2015-11-24T09:21:00Z">
        <w:r w:rsidDel="006D4F9E">
          <w:delText>an</w:delText>
        </w:r>
      </w:del>
      <w:del w:id="18" w:author="Trent Biggs" w:date="2015-11-24T09:20:00Z">
        <w:r w:rsidDel="006D4F9E">
          <w:delText>d t</w:delText>
        </w:r>
      </w:del>
      <w:r>
        <w:t xml:space="preserve">he quarry, which covers 1.1% of the total watershed area, contributed </w:t>
      </w:r>
      <w:r w:rsidRPr="00035C9E">
        <w:rPr>
          <w:highlight w:val="yellow"/>
          <w:rPrChange w:id="19" w:author="Trent Biggs" w:date="2015-11-23T17:26:00Z">
            <w:rPr/>
          </w:rPrChange>
        </w:rPr>
        <w:t>36%</w:t>
      </w:r>
      <w:r>
        <w:t xml:space="preserve"> of total </w:t>
      </w:r>
      <w:r w:rsidR="00003545">
        <w:t>SSY</w:t>
      </w:r>
      <w:r w:rsidR="00003545">
        <w:rPr>
          <w:vertAlign w:val="subscript"/>
        </w:rPr>
        <w:t>EV</w:t>
      </w:r>
      <w:r>
        <w:t xml:space="preserve"> at the outlet. Similar to mountainous watersheds in semi-arid and temperate climates, </w:t>
      </w:r>
      <w:r w:rsidR="00003545">
        <w:t>SSY</w:t>
      </w:r>
      <w:r w:rsidR="00003545">
        <w:rPr>
          <w:vertAlign w:val="subscript"/>
        </w:rPr>
        <w:t>EV</w:t>
      </w:r>
      <w:r>
        <w:t xml:space="preserve"> from both the undisturbed and disturbed watersheds </w:t>
      </w:r>
      <w:del w:id="20" w:author="Trent Biggs" w:date="2015-11-24T09:13:00Z">
        <w:r w:rsidDel="00014AA1">
          <w:delText xml:space="preserve">showed strong </w:delText>
        </w:r>
      </w:del>
      <w:r>
        <w:t>correlat</w:t>
      </w:r>
      <w:ins w:id="21" w:author="Trent Biggs" w:date="2015-11-24T09:13:00Z">
        <w:r w:rsidR="00014AA1">
          <w:t>ed closely</w:t>
        </w:r>
      </w:ins>
      <w:del w:id="22" w:author="Trent Biggs" w:date="2015-11-24T09:13:00Z">
        <w:r w:rsidDel="00014AA1">
          <w:delText>ion</w:delText>
        </w:r>
      </w:del>
      <w:r>
        <w:t xml:space="preserve"> with maximum event discharge (Qmax</w:t>
      </w:r>
      <w:ins w:id="23" w:author="Trent Biggs" w:date="2015-11-24T09:13:00Z">
        <w:r w:rsidR="00014AA1">
          <w:t xml:space="preserve">), </w:t>
        </w:r>
      </w:ins>
      <w:del w:id="24" w:author="Trent Biggs" w:date="2015-11-24T09:13:00Z">
        <w:r w:rsidDel="00014AA1">
          <w:delText xml:space="preserve">, Pearson's r = 0.89 and 0.82 for the undisturbed and disturbed watersheds) </w:delText>
        </w:r>
      </w:del>
      <w:del w:id="25" w:author="Trent Biggs" w:date="2015-11-24T09:14:00Z">
        <w:r w:rsidDel="00014AA1">
          <w:delText xml:space="preserve">as well as </w:delText>
        </w:r>
      </w:del>
      <w:r>
        <w:t>event total precipitation</w:t>
      </w:r>
      <w:del w:id="26" w:author="Trent Biggs" w:date="2015-11-23T17:26:00Z">
        <w:r w:rsidDel="00035C9E">
          <w:delText>,</w:delText>
        </w:r>
      </w:del>
      <w:r>
        <w:t xml:space="preserve"> and event total Q, but not with an erosivity index. </w:t>
      </w:r>
      <w:ins w:id="27" w:author="Trent Biggs" w:date="2015-11-24T09:06:00Z">
        <w:r w:rsidR="00CA5DBA">
          <w:t>Best estimates of a</w:t>
        </w:r>
      </w:ins>
      <w:del w:id="28" w:author="Trent Biggs" w:date="2015-11-24T09:06:00Z">
        <w:r w:rsidDel="00CA5DBA">
          <w:delText>A</w:delText>
        </w:r>
      </w:del>
      <w:r>
        <w:t xml:space="preserve">nnual </w:t>
      </w:r>
      <w:ins w:id="29" w:author="Trent Biggs" w:date="2015-11-24T09:06:00Z">
        <w:r w:rsidR="00CA5DBA">
          <w:t xml:space="preserve">SSY </w:t>
        </w:r>
      </w:ins>
      <w:del w:id="30" w:author="Trent Biggs" w:date="2015-11-24T08:53:00Z">
        <w:r w:rsidDel="009337B2">
          <w:delText>sediment yield estimates</w:delText>
        </w:r>
      </w:del>
      <w:del w:id="31" w:author="Trent Biggs" w:date="2015-11-24T09:06:00Z">
        <w:r w:rsidDel="00CA5DBA">
          <w:delText xml:space="preserve"> </w:delText>
        </w:r>
      </w:del>
      <w:r>
        <w:t xml:space="preserve">varied from </w:t>
      </w:r>
      <w:commentRangeStart w:id="32"/>
      <w:ins w:id="33" w:author="Trent Biggs" w:date="2015-11-24T08:53:00Z">
        <w:r w:rsidR="009337B2">
          <w:t>41</w:t>
        </w:r>
      </w:ins>
      <w:del w:id="34" w:author="Trent Biggs" w:date="2015-11-24T08:53:00Z">
        <w:r w:rsidDel="009337B2">
          <w:delText>13</w:delText>
        </w:r>
      </w:del>
      <w:r>
        <w:t>-61 tons/yr (</w:t>
      </w:r>
      <w:ins w:id="35" w:author="Trent Biggs" w:date="2015-11-24T08:53:00Z">
        <w:r w:rsidR="009337B2">
          <w:t>45</w:t>
        </w:r>
      </w:ins>
      <w:del w:id="36" w:author="Trent Biggs" w:date="2015-11-24T08:53:00Z">
        <w:r w:rsidDel="009337B2">
          <w:delText>14</w:delText>
        </w:r>
      </w:del>
      <w:r>
        <w:t>-68 tons/km²/yr) from the undisturbed subwatershed, and</w:t>
      </w:r>
      <w:ins w:id="37" w:author="Trent Biggs" w:date="2015-11-24T08:53:00Z">
        <w:r w:rsidR="009337B2">
          <w:t xml:space="preserve"> 428</w:t>
        </w:r>
      </w:ins>
      <w:del w:id="38" w:author="Trent Biggs" w:date="2015-11-24T08:53:00Z">
        <w:r w:rsidDel="009337B2">
          <w:delText xml:space="preserve"> 134</w:delText>
        </w:r>
      </w:del>
      <w:r>
        <w:t>-439 tons/yr (</w:t>
      </w:r>
      <w:commentRangeStart w:id="39"/>
      <w:r w:rsidRPr="009337B2">
        <w:rPr>
          <w:highlight w:val="yellow"/>
          <w:rPrChange w:id="40" w:author="Trent Biggs" w:date="2015-11-24T08:58:00Z">
            <w:rPr/>
          </w:rPrChange>
        </w:rPr>
        <w:t>75-247</w:t>
      </w:r>
      <w:commentRangeEnd w:id="39"/>
      <w:r w:rsidR="009337B2" w:rsidRPr="009337B2">
        <w:rPr>
          <w:rStyle w:val="CommentReference"/>
          <w:highlight w:val="yellow"/>
          <w:rPrChange w:id="41" w:author="Trent Biggs" w:date="2015-11-24T08:58:00Z">
            <w:rPr>
              <w:rStyle w:val="CommentReference"/>
            </w:rPr>
          </w:rPrChange>
        </w:rPr>
        <w:commentReference w:id="39"/>
      </w:r>
      <w:r w:rsidRPr="009337B2">
        <w:rPr>
          <w:highlight w:val="yellow"/>
          <w:rPrChange w:id="42" w:author="Trent Biggs" w:date="2015-11-24T08:58:00Z">
            <w:rPr/>
          </w:rPrChange>
        </w:rPr>
        <w:t xml:space="preserve"> tons</w:t>
      </w:r>
      <w:r>
        <w:t>/km²/yr) from the human-disturbed subwatershed</w:t>
      </w:r>
      <w:commentRangeEnd w:id="32"/>
      <w:r w:rsidR="00CA5DBA">
        <w:rPr>
          <w:rStyle w:val="CommentReference"/>
        </w:rPr>
        <w:commentReference w:id="32"/>
      </w:r>
      <w:del w:id="43" w:author="Trent Biggs" w:date="2015-11-24T08:58:00Z">
        <w:r w:rsidDel="009337B2">
          <w:delText>, depending on the estimation method</w:delText>
        </w:r>
      </w:del>
      <w:r>
        <w:t xml:space="preserve">. </w:t>
      </w:r>
      <w:ins w:id="44" w:author="Trent Biggs" w:date="2015-11-24T09:02:00Z">
        <w:r w:rsidR="0020282E">
          <w:t>Sediment yield was very sensitive to disturbance; o</w:t>
        </w:r>
      </w:ins>
      <w:del w:id="45" w:author="Trent Biggs" w:date="2015-11-24T09:02:00Z">
        <w:r w:rsidDel="0020282E">
          <w:delText>O</w:delText>
        </w:r>
      </w:del>
      <w:r>
        <w:t>nly 5.2% of the watershed is disturbed by humans but sediment yield</w:t>
      </w:r>
      <w:ins w:id="46" w:author="Trent Biggs" w:date="2015-11-24T08:58:00Z">
        <w:r w:rsidR="009337B2">
          <w:t xml:space="preserve"> </w:t>
        </w:r>
      </w:ins>
      <w:del w:id="47" w:author="Trent Biggs" w:date="2015-11-24T08:58:00Z">
        <w:r w:rsidDel="009337B2">
          <w:delText xml:space="preserve"> has been </w:delText>
        </w:r>
      </w:del>
      <w:r>
        <w:t>increased significantly (3.9x).</w:t>
      </w:r>
      <w:ins w:id="48" w:author="Trent Biggs" w:date="2015-11-24T09:02:00Z">
        <w:r w:rsidR="0020282E">
          <w:t xml:space="preserve">  </w:t>
        </w:r>
      </w:ins>
      <w:ins w:id="49" w:author="Trent Biggs" w:date="2015-11-24T09:07:00Z">
        <w:r w:rsidR="00F0788C">
          <w:t>While unpaved roads are often identified as a source of sediment</w:t>
        </w:r>
      </w:ins>
      <w:ins w:id="50" w:author="Trent Biggs" w:date="2015-11-24T09:09:00Z">
        <w:r w:rsidR="00F0788C">
          <w:t xml:space="preserve"> in humid forested regions</w:t>
        </w:r>
      </w:ins>
      <w:ins w:id="51" w:author="Trent Biggs" w:date="2015-11-24T09:07:00Z">
        <w:r w:rsidR="00F0788C">
          <w:t>, field observations suggested that most roads in the urban area were stabilized</w:t>
        </w:r>
      </w:ins>
      <w:ins w:id="52" w:author="Trent Biggs" w:date="2015-11-24T09:09:00Z">
        <w:r w:rsidR="00F0788C">
          <w:t xml:space="preserve"> with aggregate</w:t>
        </w:r>
      </w:ins>
      <w:ins w:id="53" w:author="Trent Biggs" w:date="2015-11-24T09:07:00Z">
        <w:r w:rsidR="007F16F1">
          <w:t>.  R</w:t>
        </w:r>
        <w:r w:rsidR="00F0788C">
          <w:t xml:space="preserve">epeated surface disturbance at the quarry is a key process </w:t>
        </w:r>
      </w:ins>
      <w:ins w:id="54" w:author="Trent Biggs" w:date="2015-11-24T09:08:00Z">
        <w:r w:rsidR="00F0788C">
          <w:t>maintaining</w:t>
        </w:r>
      </w:ins>
      <w:ins w:id="55" w:author="Trent Biggs" w:date="2015-11-24T09:07:00Z">
        <w:r w:rsidR="00F0788C">
          <w:t xml:space="preserve"> </w:t>
        </w:r>
      </w:ins>
      <w:ins w:id="56" w:author="Trent Biggs" w:date="2015-11-24T09:08:00Z">
        <w:r w:rsidR="00F0788C">
          <w:t xml:space="preserve">high rates of sediment generation.  </w:t>
        </w:r>
      </w:ins>
      <w:ins w:id="57" w:author="Trent Biggs" w:date="2015-11-24T09:09:00Z">
        <w:r w:rsidR="00F0788C">
          <w:t xml:space="preserve">Given the large distance to other sources of building material, aggregate mining and associated sediment disturbance may be a critical sediment source on remote islands in the Pacific and elsewhere.  </w:t>
        </w:r>
      </w:ins>
      <w:ins w:id="58" w:author="Trent Biggs" w:date="2015-11-24T09:02:00Z">
        <w:r w:rsidR="0020282E">
          <w:t>I</w:t>
        </w:r>
      </w:ins>
      <w:del w:id="59" w:author="Trent Biggs" w:date="2015-11-24T09:02:00Z">
        <w:r w:rsidDel="0020282E">
          <w:delText xml:space="preserve"> Sediment loads were very sensitive to land cover change, and i</w:delText>
        </w:r>
      </w:del>
      <w:r>
        <w:t xml:space="preserve">dentification of sediment hotspots like the quarry </w:t>
      </w:r>
      <w:ins w:id="60" w:author="Trent Biggs" w:date="2015-11-24T09:01:00Z">
        <w:r w:rsidR="0020282E">
          <w:t xml:space="preserve">using rapid, event-wise measures of suspended sediment yield </w:t>
        </w:r>
      </w:ins>
      <w:r>
        <w:t xml:space="preserve">will help </w:t>
      </w:r>
      <w:ins w:id="61" w:author="Trent Biggs" w:date="2015-11-24T09:02:00Z">
        <w:r w:rsidR="0020282E">
          <w:t xml:space="preserve">efforts to mitigate </w:t>
        </w:r>
      </w:ins>
      <w:r>
        <w:t xml:space="preserve">sediment </w:t>
      </w:r>
      <w:ins w:id="62" w:author="Trent Biggs" w:date="2015-11-24T09:03:00Z">
        <w:r w:rsidR="0020282E">
          <w:t>load</w:t>
        </w:r>
      </w:ins>
      <w:del w:id="63" w:author="Trent Biggs" w:date="2015-11-24T09:03:00Z">
        <w:r w:rsidDel="0020282E">
          <w:delText>mitigation</w:delText>
        </w:r>
      </w:del>
      <w:r>
        <w:t xml:space="preserve"> and </w:t>
      </w:r>
      <w:ins w:id="64" w:author="Trent Biggs" w:date="2015-11-24T09:03:00Z">
        <w:r w:rsidR="0020282E">
          <w:t xml:space="preserve">restore </w:t>
        </w:r>
      </w:ins>
      <w:r>
        <w:t>coral re</w:t>
      </w:r>
      <w:ins w:id="65" w:author="Trent Biggs" w:date="2015-11-24T09:03:00Z">
        <w:r w:rsidR="0020282E">
          <w:t>efs</w:t>
        </w:r>
      </w:ins>
      <w:del w:id="66" w:author="Trent Biggs" w:date="2015-11-24T09:03:00Z">
        <w:r w:rsidDel="0020282E">
          <w:delText>storation efforts</w:delText>
        </w:r>
      </w:del>
      <w:r>
        <w:t>.</w:t>
      </w:r>
    </w:p>
    <w:p w:rsidR="00A955CD" w:rsidRDefault="006F5A12">
      <w:pPr>
        <w:pStyle w:val="Heading2"/>
      </w:pPr>
      <w:r>
        <w:t>Keywords:</w:t>
      </w:r>
    </w:p>
    <w:p w:rsidR="00A955CD" w:rsidRDefault="006F5A12">
      <w:pPr>
        <w:ind w:firstLine="0"/>
      </w:pPr>
      <w:r>
        <w:t>Sediment yield, volcanic islands, mountainous catchments, land use, storm events, coastal sediment load, American Samoa</w:t>
      </w:r>
    </w:p>
    <w:p w:rsidR="00A955CD" w:rsidRDefault="006F5A12">
      <w:pPr>
        <w:pStyle w:val="Heading2"/>
      </w:pPr>
      <w:r>
        <w:t>Introduction</w:t>
      </w:r>
    </w:p>
    <w:p w:rsidR="00A955CD" w:rsidRDefault="006F5A12">
      <w:r>
        <w:t xml:space="preserve">Human activities including deforestation, agriculture, road construction, mining, and urbanization alter the timing, composition, and amount of sediment </w:t>
      </w:r>
      <w:r w:rsidR="00DB6D03">
        <w:t xml:space="preserve">loads to downstream ecosystems </w:t>
      </w:r>
      <w:r w:rsidR="00DB6D03">
        <w:fldChar w:fldCharType="begin" w:fldLock="1"/>
      </w:r>
      <w:r w:rsidR="00E153E3">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DB6D03">
        <w:fldChar w:fldCharType="separate"/>
      </w:r>
      <w:r w:rsidR="00E153E3" w:rsidRPr="00E153E3">
        <w:rPr>
          <w:noProof/>
        </w:rPr>
        <w:t>(Syvitski et al., 2005)</w:t>
      </w:r>
      <w:r w:rsidR="00DB6D03">
        <w:fldChar w:fldCharType="end"/>
      </w:r>
      <w:r>
        <w:t xml:space="preserve">. Increased sediment loads can stress aquatic ecosystems, including coral reefs that occur near the outlets of impacted watersheds. Sediment impacts coral by decreasing light for photosynthesis and increasing sediment accumulation rates </w:t>
      </w:r>
      <w:r w:rsidR="00DB6D03">
        <w:fldChar w:fldCharType="begin" w:fldLock="1"/>
      </w:r>
      <w:r w:rsidR="00E153E3">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"ITEM-3",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DB6D03">
        <w:fldChar w:fldCharType="separate"/>
      </w:r>
      <w:r w:rsidR="00E153E3" w:rsidRPr="00E153E3">
        <w:rPr>
          <w:noProof/>
        </w:rPr>
        <w:t>(Fabricius, 2005; Storlazzi et al., 2015; West and van Woesik, 2001)</w:t>
      </w:r>
      <w:r w:rsidR="00DB6D03">
        <w:fldChar w:fldCharType="end"/>
      </w:r>
      <w:r>
        <w:t>. Anthropogenic sediment disturbance 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on small volcanic islands further limits sediment storage and the capacity of the watershed to buffer increased hillslope sediment supply. Such environments characterize many volcanic islands in the south Pacific, which also contain many coral reefs impacted by sediment.</w:t>
      </w:r>
    </w:p>
    <w:p w:rsidR="00A955CD" w:rsidRDefault="006F5A12">
      <w:commentRangeStart w:id="67"/>
      <w:r>
        <w:t xml:space="preserve">A large proportion of a watershed's sediment yield can originate from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w:t>
      </w:r>
      <w:r w:rsidR="00DB6D03">
        <w:fldChar w:fldCharType="begin" w:fldLock="1"/>
      </w:r>
      <w:r w:rsidR="00E153E3">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"plainTextFormattedCitation" : "(Ramos-Scharr\u00f3n and Macdonald, 2007)", "previouslyFormattedCitation" : "(Ramos-Scharr\u00f3n and Macdonald, 2007)" }, "properties" : { "noteIndex" : 0 }, "schema" : "https://github.com/citation-style-language/schema/raw/master/csl-citation.json" }</w:instrText>
      </w:r>
      <w:r w:rsidR="00DB6D03">
        <w:fldChar w:fldCharType="separate"/>
      </w:r>
      <w:r w:rsidR="00E153E3" w:rsidRPr="00E153E3">
        <w:rPr>
          <w:noProof/>
        </w:rPr>
        <w:t>(Ramos-Scharrón and Macdonald, 2007)</w:t>
      </w:r>
      <w:r w:rsidR="00DB6D03">
        <w:fldChar w:fldCharType="end"/>
      </w:r>
      <w:r>
        <w:t xml:space="preserve">. In the Pacific Northwest of the United States, several studies found most road-generated sediment can originate from just a small fraction of unpaved roads </w:t>
      </w:r>
      <w:r w:rsidR="00DB6D03">
        <w:fldChar w:fldCharType="begin" w:fldLock="1"/>
      </w:r>
      <w:r w:rsidR="00E153E3">
        <w:instrText>ADDIN CSL_CITATION { "citationItems" : [ { "id" : "ITEM-1",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"ITEM-1", "issued" : { "date-parts" : [ [ "2005" ] ] }, "title" : "Suspended sediment dynamics in small forest streams of the Pacific Northwest", "type" : "article-journal" }, "uris" : [ "http://www.mendeley.com/documents/?uuid=24851b0e-1827-40dd-a463-4e8671208d0f"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"ITEM-4", "issued" : { "date-parts" : [ [ "1996" ] ] }, "page" : "1195-1207", "title" : "Channel Network Extension by Logging Roads in Two Basins, Western Cascades, Oregon", "type" : "article-journal", "volume" : "32" }, "uris" : [ "http://www.mendeley.com/documents/?uuid=43d7281f-e3f0-4f2b-99ea-3074c6269f03"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DB6D03">
        <w:fldChar w:fldCharType="separate"/>
      </w:r>
      <w:r w:rsidR="00E153E3" w:rsidRPr="00E153E3">
        <w:rPr>
          <w:noProof/>
        </w:rPr>
        <w:t>(Gomi et al., 2005; Henderson and Toews, 2001; Megahan et al., 2001; Wemple et al., 1996)</w:t>
      </w:r>
      <w:r w:rsidR="00DB6D03">
        <w:fldChar w:fldCharType="end"/>
      </w:r>
      <w:r>
        <w:t xml:space="preserve">, and heavily used roads could generate 130 times as much sediment as abandoned roads </w:t>
      </w:r>
      <w:r w:rsidR="00DB6D03">
        <w:fldChar w:fldCharType="begin" w:fldLock="1"/>
      </w:r>
      <w:r w:rsidR="00E153E3">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DB6D03">
        <w:fldChar w:fldCharType="separate"/>
      </w:r>
      <w:r w:rsidR="00E153E3" w:rsidRPr="00E153E3">
        <w:rPr>
          <w:noProof/>
        </w:rPr>
        <w:t>(Reid and Dunne, 1984)</w:t>
      </w:r>
      <w:r w:rsidR="00DB6D03">
        <w:fldChar w:fldCharType="end"/>
      </w:r>
      <w:r>
        <w:t xml:space="preserve">. In a watershed disturbed by grazing on Molokai, Hawaii, less than 5% of the land produces most of the sediment, and only 1% produces approximately 50% of the sediment </w:t>
      </w:r>
      <w:r w:rsidR="00DB6D03">
        <w:fldChar w:fldCharType="begin" w:fldLock="1"/>
      </w:r>
      <w:r w:rsidR="00E153E3">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DB6D03">
        <w:fldChar w:fldCharType="separate"/>
      </w:r>
      <w:r w:rsidR="00E153E3" w:rsidRPr="00E153E3">
        <w:rPr>
          <w:noProof/>
        </w:rPr>
        <w:t>(Risk, 2014; Stock et al., 2010)</w:t>
      </w:r>
      <w:r w:rsidR="00DB6D03">
        <w:fldChar w:fldCharType="end"/>
      </w:r>
      <w:r>
        <w:t>, suggesting that management should focus on identifying, quantifying, and mediating erosion hotspots.</w:t>
      </w:r>
      <w:commentRangeEnd w:id="67"/>
      <w:r w:rsidR="00035C9E">
        <w:rPr>
          <w:rStyle w:val="CommentReference"/>
        </w:rPr>
        <w:commentReference w:id="67"/>
      </w:r>
    </w:p>
    <w:p w:rsidR="00A955CD" w:rsidRDefault="006F5A12">
      <w:r>
        <w:t xml:space="preserve">Management of sediment requires linking land use changes and mitigation strategies to changes in sediment yields at the watershed outlet. A sediment budget quantifies sediment as it moves from key sources like hillslope erosion, channel-bank erosion, and mass movements, to its eventual exit from a watershed </w:t>
      </w:r>
      <w:r w:rsidR="00DB6D03">
        <w:fldChar w:fldCharType="begin" w:fldLock="1"/>
      </w:r>
      <w:r w:rsidR="00E153E3">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DB6D03">
        <w:fldChar w:fldCharType="separate"/>
      </w:r>
      <w:r w:rsidR="00E153E3" w:rsidRPr="00E153E3">
        <w:rPr>
          <w:noProof/>
        </w:rPr>
        <w:t>(Rapp, 1960)</w:t>
      </w:r>
      <w:r w:rsidR="00DB6D03">
        <w:fldChar w:fldCharType="end"/>
      </w:r>
      <w:r>
        <w:t xml:space="preserve">. </w:t>
      </w:r>
      <w:del w:id="68" w:author="Trent Biggs" w:date="2015-11-23T17:31:00Z">
        <w:r w:rsidRPr="00716BDF" w:rsidDel="00035C9E">
          <w:rPr>
            <w:highlight w:val="yellow"/>
          </w:rPr>
          <w:delText>However, s</w:delText>
        </w:r>
      </w:del>
      <w:del w:id="69" w:author="Trent Biggs" w:date="2015-11-23T17:32:00Z">
        <w:r w:rsidRPr="00716BDF" w:rsidDel="00035C9E">
          <w:rPr>
            <w:highlight w:val="yellow"/>
          </w:rPr>
          <w:delText>ediment yield even under natural conditions can be highly variable over various time scales. At geologic time scales, if the undisturbed watershed is not in a steady-state condition</w:delText>
        </w:r>
      </w:del>
      <w:del w:id="70" w:author="Trent Biggs" w:date="2015-11-23T17:31:00Z">
        <w:r w:rsidRPr="00716BDF" w:rsidDel="00035C9E">
          <w:rPr>
            <w:highlight w:val="yellow"/>
          </w:rPr>
          <w:delText xml:space="preserve"> it may experience reduced </w:delText>
        </w:r>
      </w:del>
      <w:del w:id="71" w:author="Trent Biggs" w:date="2015-11-23T17:32:00Z">
        <w:r w:rsidRPr="00716BDF" w:rsidDel="00035C9E">
          <w:rPr>
            <w:highlight w:val="yellow"/>
          </w:rPr>
          <w:delText>sediment yields over time as it reaches equilibrium, or alter the sediment contributions from subwatersheds at different elevations. At decadal scales, cyclical climatic variability like El Nino-Southern Oscillation (ENSO) events or Pacific Decadal Oscillation (PDO) patterns can significantly alter sediment yield from undisturbed watersheds. At even shorter time scales, extreme weather events or fires can naturallyy defoliate a watershed, increasing the sediment yield.</w:delText>
        </w:r>
        <w:r w:rsidDel="00035C9E">
          <w:delText xml:space="preserve"> </w:delText>
        </w:r>
      </w:del>
      <w:r>
        <w:t xml:space="preserve">A sediment budget is useful to characterize watershed response to land use change and management interventions </w:t>
      </w:r>
      <w:r w:rsidR="00716BDF">
        <w:fldChar w:fldCharType="begin" w:fldLock="1"/>
      </w:r>
      <w:r w:rsidR="00E153E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716BDF">
        <w:fldChar w:fldCharType="separate"/>
      </w:r>
      <w:r w:rsidR="00E153E3" w:rsidRPr="00E153E3">
        <w:rPr>
          <w:noProof/>
        </w:rPr>
        <w:t>(Walling and Collins, 2008)</w:t>
      </w:r>
      <w:r w:rsidR="00716BDF">
        <w:fldChar w:fldCharType="end"/>
      </w:r>
      <w:r>
        <w:t xml:space="preserve">. </w:t>
      </w:r>
      <w:r w:rsidR="00716BDF">
        <w:fldChar w:fldCharType="begin" w:fldLock="1"/>
      </w:r>
      <w:r w:rsidR="00E153E3">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"plainTextFormattedCitation" : "(Walling, 1999)", "previouslyFormattedCitation" : "(Walling, 1999)" }, "properties" : { "noteIndex" : 0 }, "schema" : "https://github.com/citation-style-language/schema/raw/master/csl-citation.json" }</w:instrText>
      </w:r>
      <w:r w:rsidR="00716BDF">
        <w:fldChar w:fldCharType="separate"/>
      </w:r>
      <w:r w:rsidR="00E153E3" w:rsidRPr="00E153E3">
        <w:rPr>
          <w:noProof/>
        </w:rPr>
        <w:t>(Walling, 1999)</w:t>
      </w:r>
      <w:r w:rsidR="00716BDF">
        <w:fldChar w:fldCharType="end"/>
      </w:r>
      <w:r w:rsidR="00716BDF">
        <w:t xml:space="preserve"> </w:t>
      </w:r>
      <w:r>
        <w:t xml:space="preserve">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w:t>
      </w:r>
      <w:r w:rsidR="00716BDF">
        <w:fldChar w:fldCharType="begin" w:fldLock="1"/>
      </w:r>
      <w:r w:rsidR="00E153E3">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716BDF">
        <w:fldChar w:fldCharType="separate"/>
      </w:r>
      <w:r w:rsidR="00E153E3" w:rsidRPr="00E153E3">
        <w:rPr>
          <w:noProof/>
        </w:rPr>
        <w:t>(Slaymaker, 2003)</w:t>
      </w:r>
      <w:r w:rsidR="00716BDF">
        <w:fldChar w:fldCharType="end"/>
      </w:r>
      <w:r>
        <w:t xml:space="preserve">. Most management applications require only that the order of magnitude or the relative importance of process rates be known, so </w:t>
      </w:r>
      <w:r w:rsidR="00716BDF">
        <w:fldChar w:fldCharType="begin" w:fldLock="1"/>
      </w:r>
      <w:r w:rsidR="00E153E3">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716BDF">
        <w:fldChar w:fldCharType="separate"/>
      </w:r>
      <w:r w:rsidR="00716BDF" w:rsidRPr="00716BDF">
        <w:rPr>
          <w:noProof/>
        </w:rPr>
        <w:t>Reid and Dunne (1996)</w:t>
      </w:r>
      <w:r w:rsidR="00716BDF">
        <w:fldChar w:fldCharType="end"/>
      </w:r>
      <w:r w:rsidR="00716BDF">
        <w:t xml:space="preserve"> </w:t>
      </w:r>
      <w:r>
        <w:t>argue a management-focused sediment budget can be developed quickly in situations where the management problem is clearly defined and the management area can be divided into homogenous sub-units.</w:t>
      </w:r>
    </w:p>
    <w:p w:rsidR="00A955CD" w:rsidRDefault="006F5A12">
      <w:r>
        <w:t>Knowledge of suspended sediment yield (SSY) under both natural and disturbed conditions on most tropical, volcanic islands remains limited, due to the challenges of in situ monitoring in these remote, challenging enviroments. The limited data has also made it difficult to develop reliable sediment yield models for ungauged watersheds. Existing sediment yield 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w:t>
      </w:r>
      <w:r w:rsidR="00716BDF">
        <w:t xml:space="preserve"> </w:t>
      </w:r>
      <w:r w:rsidR="00716BDF">
        <w:fldChar w:fldCharType="begin" w:fldLock="1"/>
      </w:r>
      <w:r w:rsidR="00E153E3">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"ITEM-3", "issue" : "4", "issued" : { "date-parts" : [ [ "2007", "6", "2" ] ] }, "page" : "270-277", "title" : "Is MUSLE apt to small steeply reforested watershed?", "type" : "article-journal", "volume" : "12" }, "uris" : [ "http://www.mendeley.com/documents/?uuid=7157efe2-b703-4323-8c95-85e65d4be1fe" ] } ], "mendeley" : { "formattedCitation" : "(Calhoun and Fletcher, 1999; Ramos-Scharr\u00f3n and Macdonald, 2005; Sadeghi et al., 2007)", "plainTextFormattedCitation" : "(Calhoun and Fletcher, 1999; Ramos-Scharr\u00f3n and Macdonald, 2005; Sadeghi et al., 2007)", "previouslyFormattedCitation" : "(Calhoun and Fletcher, 1999; Ramos-Scharr\u00f3n and Macdonald, 2005; Sadeghi et al., 2007)" }, "properties" : { "noteIndex" : 0 }, "schema" : "https://github.com/citation-style-language/schema/raw/master/csl-citation.json" }</w:instrText>
      </w:r>
      <w:r w:rsidR="00716BDF">
        <w:fldChar w:fldCharType="separate"/>
      </w:r>
      <w:r w:rsidR="00E153E3" w:rsidRPr="00E153E3">
        <w:rPr>
          <w:noProof/>
        </w:rPr>
        <w:t>(Calhoun and Fletcher, 1999; Ramos-Scharrón and Macdonald, 2005; Sadeghi et al., 2007)</w:t>
      </w:r>
      <w:r w:rsidR="00716BDF">
        <w:fldChar w:fldCharType="end"/>
      </w:r>
      <w:r>
        <w:t xml:space="preserve">. Developing models that predict SSY from small, mountainous catchments is a significant contribution for establishing baselines for change-detection for sediment mitigation projects, and can also further improve models applied at the regional scale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716BDF">
        <w:fldChar w:fldCharType="separate"/>
      </w:r>
      <w:r w:rsidR="00E153E3" w:rsidRPr="00E153E3">
        <w:rPr>
          <w:noProof/>
        </w:rPr>
        <w:t>(Duvert et al., 2012)</w:t>
      </w:r>
      <w:r w:rsidR="00716BDF">
        <w:fldChar w:fldCharType="end"/>
      </w:r>
      <w:r>
        <w:t>.</w:t>
      </w:r>
    </w:p>
    <w:p w:rsidR="007956F5" w:rsidRDefault="006F5A12">
      <w:pPr>
        <w:rPr>
          <w:ins w:id="72" w:author="Trent Biggs" w:date="2015-11-24T11:04:00Z"/>
        </w:rPr>
      </w:pPr>
      <w:r>
        <w:t xml:space="preserve">Traditional approaches to quantifying human impact on sediment budgets, including comparison of total annual yields </w:t>
      </w:r>
      <w:r w:rsidR="00716BDF">
        <w:fldChar w:fldCharType="begin" w:fldLock="1"/>
      </w:r>
      <w:r w:rsidR="00E153E3">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716BDF">
        <w:fldChar w:fldCharType="separate"/>
      </w:r>
      <w:r w:rsidR="00E153E3" w:rsidRPr="00E153E3">
        <w:rPr>
          <w:noProof/>
        </w:rPr>
        <w:t>(Fahey et al., 2003)</w:t>
      </w:r>
      <w:r w:rsidR="00716BDF">
        <w:fldChar w:fldCharType="end"/>
      </w:r>
      <w:r>
        <w:t xml:space="preserve"> and sediment rating curves </w:t>
      </w:r>
      <w:r w:rsidR="00716BDF">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"author" : [ { "dropping-particle" : "", "family" : "Walling", "given" : "D E", "non-dropping-particle" : "", "parse-names" : false, "suffix" : "" } ], "container-title" : "Water Resources Research", "id" : "ITEM-2", "issue" : "3", "issued" : { "date-parts" : [ [ "1977" ] ] }, "page" : "531-538", "title" : "Assessing the accuracy of suspended sediment rating curves for a small basin", "type" : "article-journal", "volume" : "13" }, "uris" : [ "http://www.mendeley.com/documents/?uuid=0c98124a-a0e2-4520-90e7-28de9a4beb72"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716BDF">
        <w:fldChar w:fldCharType="separate"/>
      </w:r>
      <w:r w:rsidR="00E153E3" w:rsidRPr="00E153E3">
        <w:rPr>
          <w:noProof/>
        </w:rPr>
        <w:t>(Asselman, 2000; Walling, 1977)</w:t>
      </w:r>
      <w:r w:rsidR="00716BDF">
        <w:fldChar w:fldCharType="end"/>
      </w:r>
      <w:r>
        <w:t xml:space="preserve">, are complicated by interannual variability and hysteresis in the discharge-concentration relationship. </w:t>
      </w:r>
      <w:ins w:id="73" w:author="Trent Biggs" w:date="2015-11-23T17:33:00Z">
        <w:r w:rsidR="00035C9E">
          <w:rPr>
            <w:highlight w:val="yellow"/>
          </w:rPr>
          <w:t>S</w:t>
        </w:r>
        <w:r w:rsidR="00035C9E" w:rsidRPr="00716BDF">
          <w:rPr>
            <w:highlight w:val="yellow"/>
          </w:rPr>
          <w:t>ediment yield can be highly variable over various time scales</w:t>
        </w:r>
      </w:ins>
      <w:ins w:id="74" w:author="Trent Biggs" w:date="2015-11-24T11:03:00Z">
        <w:r w:rsidR="007956F5">
          <w:rPr>
            <w:highlight w:val="yellow"/>
          </w:rPr>
          <w:t xml:space="preserve">, </w:t>
        </w:r>
        <w:r w:rsidR="007956F5" w:rsidRPr="00716BDF">
          <w:rPr>
            <w:highlight w:val="yellow"/>
          </w:rPr>
          <w:t>even under natural conditions</w:t>
        </w:r>
      </w:ins>
      <w:ins w:id="75" w:author="Trent Biggs" w:date="2015-11-23T17:33:00Z">
        <w:r w:rsidR="00035C9E" w:rsidRPr="00716BDF">
          <w:rPr>
            <w:highlight w:val="yellow"/>
          </w:rPr>
          <w:t>.</w:t>
        </w:r>
        <w:r w:rsidR="007956F5">
          <w:rPr>
            <w:highlight w:val="yellow"/>
          </w:rPr>
          <w:t xml:space="preserve"> At geologic time scales, if an</w:t>
        </w:r>
        <w:r w:rsidR="00035C9E" w:rsidRPr="00716BDF">
          <w:rPr>
            <w:highlight w:val="yellow"/>
          </w:rPr>
          <w:t xml:space="preserve"> undisturbed watershed is not in a steady-state condition</w:t>
        </w:r>
        <w:r w:rsidR="00035C9E">
          <w:rPr>
            <w:highlight w:val="yellow"/>
          </w:rPr>
          <w:t xml:space="preserve">, </w:t>
        </w:r>
        <w:r w:rsidR="00035C9E" w:rsidRPr="00716BDF">
          <w:rPr>
            <w:highlight w:val="yellow"/>
          </w:rPr>
          <w:t xml:space="preserve">sediment yields </w:t>
        </w:r>
        <w:r w:rsidR="00035C9E">
          <w:rPr>
            <w:highlight w:val="yellow"/>
          </w:rPr>
          <w:t xml:space="preserve">may decrease </w:t>
        </w:r>
        <w:r w:rsidR="00035C9E" w:rsidRPr="00716BDF">
          <w:rPr>
            <w:highlight w:val="yellow"/>
          </w:rPr>
          <w:t>over time as it reaches equilibrium, or</w:t>
        </w:r>
        <w:r w:rsidR="00035C9E">
          <w:rPr>
            <w:highlight w:val="yellow"/>
          </w:rPr>
          <w:t xml:space="preserve"> the </w:t>
        </w:r>
        <w:r w:rsidR="00035C9E" w:rsidRPr="00716BDF">
          <w:rPr>
            <w:highlight w:val="yellow"/>
          </w:rPr>
          <w:t xml:space="preserve">sediment contributions from </w:t>
        </w:r>
      </w:ins>
      <w:ins w:id="76" w:author="Trent Biggs" w:date="2015-11-24T11:03:00Z">
        <w:r w:rsidR="007956F5">
          <w:rPr>
            <w:highlight w:val="yellow"/>
          </w:rPr>
          <w:t xml:space="preserve">different </w:t>
        </w:r>
      </w:ins>
      <w:ins w:id="77" w:author="Trent Biggs" w:date="2015-11-23T17:33:00Z">
        <w:r w:rsidR="00035C9E" w:rsidRPr="00716BDF">
          <w:rPr>
            <w:highlight w:val="yellow"/>
          </w:rPr>
          <w:t xml:space="preserve">subwatersheds </w:t>
        </w:r>
        <w:r w:rsidR="007956F5">
          <w:rPr>
            <w:highlight w:val="yellow"/>
          </w:rPr>
          <w:t>may change with time</w:t>
        </w:r>
        <w:r w:rsidR="00035C9E" w:rsidRPr="00716BDF">
          <w:rPr>
            <w:highlight w:val="yellow"/>
          </w:rPr>
          <w:t xml:space="preserve">. At decadal scales, cyclical climatic variability like El Nino-Southern Oscillation (ENSO) events or Pacific Decadal Oscillation (PDO) patterns can significantly alter sediment yield from undisturbed watersheds. </w:t>
        </w:r>
      </w:ins>
    </w:p>
    <w:p w:rsidR="00A955CD" w:rsidDel="007956F5" w:rsidRDefault="006F5A12">
      <w:pPr>
        <w:rPr>
          <w:del w:id="78" w:author="Trent Biggs" w:date="2015-11-24T11:04:00Z"/>
        </w:rPr>
      </w:pPr>
      <w:r>
        <w:t>As an alternative</w:t>
      </w:r>
      <w:ins w:id="79" w:author="Trent Biggs" w:date="2015-11-23T17:34:00Z">
        <w:r w:rsidR="00B2112C">
          <w:t xml:space="preserve"> to comparing annual sediment loads</w:t>
        </w:r>
      </w:ins>
      <w:r>
        <w:t xml:space="preserve">, </w:t>
      </w:r>
      <w:del w:id="80" w:author="Trent Biggs" w:date="2015-11-23T17:34:00Z">
        <w:r w:rsidDel="00035C9E">
          <w:delText xml:space="preserve">other studies have compared </w:delText>
        </w:r>
      </w:del>
      <w:r>
        <w:t xml:space="preserve">SSY generated by storm events of the same magnitude </w:t>
      </w:r>
      <w:ins w:id="81" w:author="Trent Biggs" w:date="2015-11-23T17:34:00Z">
        <w:r w:rsidR="00035C9E">
          <w:t xml:space="preserve">can be compared </w:t>
        </w:r>
      </w:ins>
      <w:r>
        <w:t xml:space="preserve">to assess the contribution of individual subwatersheds to total SSY </w:t>
      </w:r>
      <w:r w:rsidR="00716BDF">
        <w:fldChar w:fldCharType="begin" w:fldLock="1"/>
      </w:r>
      <w:r w:rsidR="00E153E3">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716BDF">
        <w:fldChar w:fldCharType="separate"/>
      </w:r>
      <w:r w:rsidR="00E153E3" w:rsidRPr="00E153E3">
        <w:rPr>
          <w:noProof/>
        </w:rPr>
        <w:t>(Zimmermann et al., 2012)</w:t>
      </w:r>
      <w:r w:rsidR="00716BDF">
        <w:fldChar w:fldCharType="end"/>
      </w:r>
      <w:r>
        <w:t xml:space="preserve">, determine changes in SSY from the same watershed over time </w:t>
      </w:r>
      <w:r w:rsidR="00716BDF">
        <w:fldChar w:fldCharType="begin" w:fldLock="1"/>
      </w:r>
      <w:r w:rsidR="00E153E3">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716BDF">
        <w:fldChar w:fldCharType="separate"/>
      </w:r>
      <w:r w:rsidR="00E153E3" w:rsidRPr="00E153E3">
        <w:rPr>
          <w:noProof/>
        </w:rPr>
        <w:t>(Bonta, 2000)</w:t>
      </w:r>
      <w:r w:rsidR="00716BDF">
        <w:fldChar w:fldCharType="end"/>
      </w:r>
      <w:r>
        <w:t>, and compare the responses of different watersheds to "storm metrics"</w:t>
      </w:r>
      <w:r w:rsidR="00716BDF">
        <w:t xml:space="preserve"> </w:t>
      </w:r>
      <w:r w:rsidR="00716BDF">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"page" : "27-38", "title" : "Sediment yields from plantation forestry and pastoral farming, coastal Hawke's Bay, North Island, New Zealand", "type" : "article-journal", "volume" : "42" }, "uris" : [ "http://www.mendeley.com/documents/?uuid=3171324e-44a1-4b3c-9404-ff8099105a7c" ] }, { "id" : "ITEM-4", "itemData" : { "author" : [ { "dropping-particle" : "", "family" : "Hicks", "given" : "D Murray", "non-dropping-particle" : "", "parse-names" : false, "suffix" : "" } ], "container-title" : "Proceedings of the New-Zealand Hydrological Society Symposium", "id" : "ITEM-4",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716BDF">
        <w:fldChar w:fldCharType="separate"/>
      </w:r>
      <w:r w:rsidR="00E153E3" w:rsidRPr="00E153E3">
        <w:rPr>
          <w:noProof/>
        </w:rPr>
        <w:t>(Basher et al., 2011; Duvert et al., 2012; Fahey et al., 2003; Hicks, 1990)</w:t>
      </w:r>
      <w:r w:rsidR="00716BDF">
        <w:fldChar w:fldCharType="end"/>
      </w:r>
      <w:r>
        <w:t>.</w:t>
      </w:r>
      <w:ins w:id="82" w:author="Trent Biggs" w:date="2015-11-24T11:04:00Z">
        <w:r w:rsidR="007956F5">
          <w:t xml:space="preserve">  </w:t>
        </w:r>
      </w:ins>
    </w:p>
    <w:p w:rsidR="00A955CD" w:rsidRDefault="006F5A12" w:rsidP="007956F5">
      <w:r>
        <w:t>Event-wise SSY (</w:t>
      </w:r>
      <w:r w:rsidR="00003545">
        <w:t>SSY</w:t>
      </w:r>
      <w:r w:rsidR="00003545">
        <w:rPr>
          <w:vertAlign w:val="subscript"/>
        </w:rPr>
        <w:t>EV</w:t>
      </w:r>
      <w:r>
        <w:t xml:space="preserve">) may correlate with various precipitation or discharge variables ("storm metrics"), such as total precipitation, the Erosivity Index </w:t>
      </w:r>
      <w:r w:rsidR="00716BDF">
        <w:fldChar w:fldCharType="begin" w:fldLock="1"/>
      </w:r>
      <w:r w:rsidR="00E153E3">
        <w:instrText>ADDIN CSL_CITATION { "citationItems" : [ { "id" : "ITEM-1", "itemData" : { "DOI" : "10.1002/hyp", "author" : [ { "dropping-particle" : "", "family" : "Kinnell", "given" : "P I A", "non-dropping-particle" : "", "parse-names" : false, "suffix" : "" } ], "container-title" : "Hydrological processes", "id" : "ITEM-1", "issued" : { "date-parts" : [ [ "2013" ] ] }, "title" : "Modelling event soil losses using the Q R EI 30 index within RUSLE2", "type" : "article-journal" }, "uris" : [ "http://www.mendeley.com/documents/?uuid=623b7e31-0c7e-4366-a8e5-181f79795c29" ] } ], "mendeley" : { "formattedCitation" : "(Kinnell, 2013)", "plainTextFormattedCitation" : "(Kinnell, 2013)", "previouslyFormattedCitation" : "(Kinnell, 2013)" }, "properties" : { "noteIndex" : 0 }, "schema" : "https://github.com/citation-style-language/schema/raw/master/csl-citation.json" }</w:instrText>
      </w:r>
      <w:r w:rsidR="00716BDF">
        <w:fldChar w:fldCharType="separate"/>
      </w:r>
      <w:r w:rsidR="00E153E3" w:rsidRPr="00E153E3">
        <w:rPr>
          <w:noProof/>
        </w:rPr>
        <w:t>(Kinnell, 2013)</w:t>
      </w:r>
      <w:r w:rsidR="00716BDF">
        <w:fldChar w:fldCharType="end"/>
      </w:r>
      <w:r>
        <w:t xml:space="preserve">, or total discharge, but the best correlation has consistently been found with maximum event discharge (Qmax). Several researchers have hypothesized that Qmax integrates the hydrological response of a watershed, making it a good predictor of </w:t>
      </w:r>
      <w:r w:rsidR="00003545">
        <w:t>SSY</w:t>
      </w:r>
      <w:r w:rsidR="00003545">
        <w:rPr>
          <w:vertAlign w:val="subscript"/>
        </w:rPr>
        <w:t>EV</w:t>
      </w:r>
      <w:r>
        <w:t xml:space="preserve"> in diverse environments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716BDF">
        <w:fldChar w:fldCharType="separate"/>
      </w:r>
      <w:r w:rsidR="00E153E3" w:rsidRPr="00E153E3">
        <w:rPr>
          <w:noProof/>
        </w:rPr>
        <w:t>(Duvert et al., 2012; Rankl, 2004)</w:t>
      </w:r>
      <w:r w:rsidR="00716BDF">
        <w:fldChar w:fldCharType="end"/>
      </w:r>
      <w:r>
        <w:t xml:space="preserve">. High correlation between </w:t>
      </w:r>
      <w:r w:rsidR="00003545">
        <w:t>SSY</w:t>
      </w:r>
      <w:r w:rsidR="00003545">
        <w:rPr>
          <w:vertAlign w:val="subscript"/>
        </w:rPr>
        <w:t>EV</w:t>
      </w:r>
      <w:r>
        <w:t xml:space="preserve"> and Qmax has been found in semi-arid, temperate, and sub-humid watersheds in Wyoming </w:t>
      </w:r>
      <w:r w:rsidR="00716BDF">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716BDF">
        <w:fldChar w:fldCharType="separate"/>
      </w:r>
      <w:r w:rsidR="00E153E3" w:rsidRPr="00E153E3">
        <w:rPr>
          <w:noProof/>
        </w:rPr>
        <w:t>(Rankl, 2004)</w:t>
      </w:r>
      <w:r w:rsidR="00716BDF">
        <w:fldChar w:fldCharType="end"/>
      </w:r>
      <w:r>
        <w:t>, Mexico, Italy, France</w:t>
      </w:r>
      <w:r w:rsidR="00716BDF">
        <w:t xml:space="preserve">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716BDF">
        <w:fldChar w:fldCharType="separate"/>
      </w:r>
      <w:r w:rsidR="00E153E3" w:rsidRPr="00E153E3">
        <w:rPr>
          <w:noProof/>
        </w:rPr>
        <w:t>(Duvert et al., 2012)</w:t>
      </w:r>
      <w:r w:rsidR="00716BDF">
        <w:fldChar w:fldCharType="end"/>
      </w:r>
      <w:r>
        <w:t>, and New Zealand</w:t>
      </w:r>
      <w:r w:rsidR="006315FA">
        <w:t xml:space="preserve"> </w:t>
      </w:r>
      <w:r w:rsidR="006315FA">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"author" : [ { "dropping-particle" : "", "family" : "Hicks", "given" : "D Murray", "non-dropping-particle" : "", "parse-names" : false, "suffix" : "" } ], "container-title" : "Proceedings of the New-Zealand Hydrological Society Symposium", "id" : "ITEM-2",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6315FA">
        <w:fldChar w:fldCharType="separate"/>
      </w:r>
      <w:r w:rsidR="00E153E3" w:rsidRPr="00E153E3">
        <w:rPr>
          <w:noProof/>
        </w:rPr>
        <w:t>(Basher et al., 2011; Hicks, 1990)</w:t>
      </w:r>
      <w:r w:rsidR="006315FA">
        <w:fldChar w:fldCharType="end"/>
      </w:r>
      <w:r w:rsidR="006315FA">
        <w:t>,</w:t>
      </w:r>
      <w:r>
        <w:t xml:space="preserve"> but this approach has not been attempted for steep, tropical watersheds on volcanic islands.</w:t>
      </w:r>
    </w:p>
    <w:p w:rsidR="00A955CD" w:rsidDel="00B2112C" w:rsidRDefault="006F5A12">
      <w:pPr>
        <w:rPr>
          <w:del w:id="83" w:author="Trent Biggs" w:date="2015-11-23T17:36:00Z"/>
        </w:rPr>
      </w:pPr>
      <w:r>
        <w:t xml:space="preserve">The anthropogenic impact on </w:t>
      </w:r>
      <w:r w:rsidR="00003545">
        <w:t>SSY</w:t>
      </w:r>
      <w:r w:rsidR="00003545">
        <w:rPr>
          <w:vertAlign w:val="subscript"/>
        </w:rPr>
        <w:t>EV</w:t>
      </w:r>
      <w:r>
        <w:t xml:space="preserve"> may vary by storm magnitude, as documented in Pacific Northwest forests </w:t>
      </w:r>
      <w:r w:rsidR="006315FA">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315FA">
        <w:fldChar w:fldCharType="separate"/>
      </w:r>
      <w:r w:rsidR="00E153E3" w:rsidRPr="00E153E3">
        <w:rPr>
          <w:noProof/>
        </w:rPr>
        <w:t>(Lewis et al., 2001)</w:t>
      </w:r>
      <w:r w:rsidR="006315FA">
        <w:fldChar w:fldCharType="end"/>
      </w:r>
      <w:r>
        <w:t xml:space="preserve">. As storm magnitude increases, water yield and/or </w:t>
      </w:r>
      <w:r w:rsidR="00003545">
        <w:t>SSY</w:t>
      </w:r>
      <w:r w:rsidR="00003545">
        <w:rPr>
          <w:vertAlign w:val="subscript"/>
        </w:rPr>
        <w:t>EV</w:t>
      </w:r>
      <w:r>
        <w:t xml:space="preserve"> from natural areas may increase relative to human-disturbed areas, diminishing anthropogenic impact relative to the natural baseline. While large storms account for most SSY under undisturbed conditions, human-disturbed areas may show the </w:t>
      </w:r>
      <w:ins w:id="84" w:author="Trent Biggs" w:date="2015-11-23T17:37:00Z">
        <w:r w:rsidR="00B2112C">
          <w:t xml:space="preserve">largest </w:t>
        </w:r>
      </w:ins>
      <w:del w:id="85" w:author="Trent Biggs" w:date="2015-11-23T17:37:00Z">
        <w:r w:rsidDel="00B2112C">
          <w:delText xml:space="preserve">most significant </w:delText>
        </w:r>
      </w:del>
      <w:r>
        <w:t>disturbance</w:t>
      </w:r>
      <w:ins w:id="86" w:author="Trent Biggs" w:date="2015-11-23T17:37:00Z">
        <w:r w:rsidR="00B2112C">
          <w:t xml:space="preserve">, expressed as a percentage increase above the natural background, </w:t>
        </w:r>
      </w:ins>
      <w:del w:id="87" w:author="Trent Biggs" w:date="2015-11-23T17:37:00Z">
        <w:r w:rsidDel="00B2112C">
          <w:delText xml:space="preserve"> </w:delText>
        </w:r>
      </w:del>
      <w:r>
        <w:t xml:space="preserve">for smaller storms </w:t>
      </w:r>
      <w:r w:rsidR="006315FA">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315FA">
        <w:fldChar w:fldCharType="separate"/>
      </w:r>
      <w:r w:rsidR="00E153E3" w:rsidRPr="00E153E3">
        <w:rPr>
          <w:noProof/>
        </w:rPr>
        <w:t>(Lewis et al., 2001)</w:t>
      </w:r>
      <w:r w:rsidR="006315FA">
        <w:fldChar w:fldCharType="end"/>
      </w:r>
      <w:r>
        <w:t xml:space="preserve">. The disturbance ratio (DR) may be highest for small storms, when background SSY from the undisturbed forest is low and erodible sediment from disturbed surfaces is the dominant source. For large storms, mass movements and bank erosion may contribute to naturally high SSY from </w:t>
      </w:r>
      <w:del w:id="88" w:author="Trent Biggs" w:date="2015-11-23T17:36:00Z">
        <w:r w:rsidDel="00B2112C">
          <w:delText xml:space="preserve">the </w:delText>
        </w:r>
      </w:del>
      <w:r>
        <w:t>undisturbed watershed</w:t>
      </w:r>
      <w:ins w:id="89" w:author="Trent Biggs" w:date="2015-11-23T17:36:00Z">
        <w:r w:rsidR="00B2112C">
          <w:t>s</w:t>
        </w:r>
      </w:ins>
      <w:r>
        <w:t xml:space="preserve">, </w:t>
      </w:r>
      <w:ins w:id="90" w:author="Trent Biggs" w:date="2015-11-23T17:38:00Z">
        <w:r w:rsidR="00B2112C">
          <w:t xml:space="preserve">increasing the background and </w:t>
        </w:r>
      </w:ins>
      <w:r>
        <w:t xml:space="preserve">reducing the DR for large events. </w:t>
      </w:r>
      <w:del w:id="91" w:author="Trent Biggs" w:date="2015-11-23T17:36:00Z">
        <w:r w:rsidRPr="006315FA" w:rsidDel="00B2112C">
          <w:rPr>
            <w:highlight w:val="yellow"/>
          </w:rPr>
          <w:delText>Natural variations in climate, such as El Nino-Southern Oscillation events (Wulf et al. 2012) and the frequency of large-magnitude events (Wolman and Miller 1960)</w:delText>
        </w:r>
        <w:r w:rsidDel="00B2112C">
          <w:delText xml:space="preserve"> can also have large impacts on sediment discharge from undisturbed watersheds. </w:delText>
        </w:r>
        <w:r w:rsidRPr="006315FA" w:rsidDel="00B2112C">
          <w:rPr>
            <w:highlight w:val="yellow"/>
          </w:rPr>
          <w:delText>Given the geologically short time scale of this study, it was assumed the sediment discharge from the undisturbed watershed is at a steady-state</w:delText>
        </w:r>
        <w:r w:rsidDel="00B2112C">
          <w:delText xml:space="preserve">. </w:delText>
        </w:r>
      </w:del>
    </w:p>
    <w:p w:rsidR="00B2112C" w:rsidRDefault="00B2112C">
      <w:pPr>
        <w:rPr>
          <w:ins w:id="92" w:author="Trent Biggs" w:date="2015-11-23T17:36:00Z"/>
        </w:rPr>
      </w:pPr>
    </w:p>
    <w:p w:rsidR="00A955CD" w:rsidRDefault="006F5A12">
      <w:r>
        <w:t xml:space="preserve">This study uses in situ measurements of precipitation (P), stream discharge (Q), turbidity (T) and suspended sediment concentration (SSC) to 1) quantify suspended sediment yield from undisturbed and human-disturbed parts of a small watershed in the south Pacific and 2) develop an empirical model of storm-generated suspended sediment yield. The questions addressed include: How much has human disturbance increased </w:t>
      </w:r>
      <w:ins w:id="93" w:author="Trent Biggs" w:date="2015-11-23T17:38:00Z">
        <w:r w:rsidR="00B2112C">
          <w:t xml:space="preserve">suspended </w:t>
        </w:r>
      </w:ins>
      <w:r>
        <w:t xml:space="preserve">sediment yield to the coast?  What human activities dominate the anthropogenic contribution to the </w:t>
      </w:r>
      <w:ins w:id="94" w:author="Trent Biggs" w:date="2015-11-23T17:38:00Z">
        <w:r w:rsidR="00B2112C">
          <w:t xml:space="preserve">suspended </w:t>
        </w:r>
      </w:ins>
      <w:r>
        <w:t xml:space="preserve">sediment </w:t>
      </w:r>
      <w:ins w:id="95" w:author="Trent Biggs" w:date="2015-11-23T17:38:00Z">
        <w:r w:rsidR="00B2112C">
          <w:t>load</w:t>
        </w:r>
      </w:ins>
      <w:del w:id="96" w:author="Trent Biggs" w:date="2015-11-23T17:38:00Z">
        <w:r w:rsidDel="00B2112C">
          <w:delText>budget</w:delText>
        </w:r>
      </w:del>
      <w:r>
        <w:t>? Which storm metric is the best predictor of storm event suspended sediment yield (</w:t>
      </w:r>
      <w:r w:rsidR="00003545">
        <w:t>SSY</w:t>
      </w:r>
      <w:r w:rsidR="00003545">
        <w:rPr>
          <w:vertAlign w:val="subscript"/>
        </w:rPr>
        <w:t>EV</w:t>
      </w:r>
      <w:r>
        <w:t xml:space="preserve">): total </w:t>
      </w:r>
      <w:ins w:id="97" w:author="Trent Biggs" w:date="2015-11-23T17:39:00Z">
        <w:r w:rsidR="00B2112C">
          <w:t xml:space="preserve">event </w:t>
        </w:r>
      </w:ins>
      <w:r>
        <w:t xml:space="preserve">precipitation, Erosivity Index, total </w:t>
      </w:r>
      <w:ins w:id="98" w:author="Trent Biggs" w:date="2015-11-23T17:39:00Z">
        <w:r w:rsidR="00B2112C">
          <w:t xml:space="preserve">event </w:t>
        </w:r>
      </w:ins>
      <w:r>
        <w:t xml:space="preserve">discharge, or maximum </w:t>
      </w:r>
      <w:ins w:id="99" w:author="Trent Biggs" w:date="2015-11-23T17:39:00Z">
        <w:r w:rsidR="00B2112C">
          <w:t xml:space="preserve">event </w:t>
        </w:r>
      </w:ins>
      <w:r>
        <w:t>discharge? How do sediment contributions from human-disturbed areas and undisturbed areas vary with storm size?</w:t>
      </w:r>
    </w:p>
    <w:p w:rsidR="00A955CD" w:rsidRDefault="006F5A12">
      <w:pPr>
        <w:pStyle w:val="Heading2"/>
      </w:pPr>
      <w:r>
        <w:t>Study Area</w:t>
      </w:r>
    </w:p>
    <w:p w:rsidR="00A955CD" w:rsidRDefault="006F5A12">
      <w:pPr>
        <w:rPr>
          <w:ins w:id="100" w:author="Trent Biggs" w:date="2015-11-24T15:28:00Z"/>
        </w:rPr>
      </w:pPr>
      <w:r>
        <w:t xml:space="preserve">The study watershed, Faga'alu, is located on Tutuila (14S, 170W), the largest island in the Territory of American Samoa (140 km²). Like many volcanic islands in the Pacific, Tutuila </w:t>
      </w:r>
      <w:ins w:id="101" w:author="Trent Biggs" w:date="2015-11-23T17:40:00Z">
        <w:r w:rsidR="00B2112C">
          <w:t>has</w:t>
        </w:r>
      </w:ins>
      <w:del w:id="102" w:author="Trent Biggs" w:date="2015-11-23T17:40:00Z">
        <w:r w:rsidDel="00B2112C">
          <w:delText>is composed of</w:delText>
        </w:r>
      </w:del>
      <w:r>
        <w:t xml:space="preserve"> steep, heavily forested mountains with villages and roads mostly confined to the flat areas near the coast. The main stream in Faga'alu runs the length of the watershed (~3 km), and drains an area of 1.78 km² </w:t>
      </w:r>
      <w:ins w:id="103" w:author="Trent Biggs" w:date="2015-11-23T17:40:00Z">
        <w:r w:rsidR="00B2112C">
          <w:t xml:space="preserve">into Faga'alu Bay </w:t>
        </w:r>
      </w:ins>
      <w:r>
        <w:t>(area draining to FG3 in Figure 1). The main watershed includes Matafao Mountain, the highest point on Tutuila (653 m)</w:t>
      </w:r>
      <w:del w:id="104" w:author="Trent Biggs" w:date="2015-11-23T17:40:00Z">
        <w:r w:rsidDel="00B2112C">
          <w:delText>, and t</w:delText>
        </w:r>
      </w:del>
      <w:del w:id="105" w:author="Trent Biggs" w:date="2015-11-23T17:41:00Z">
        <w:r w:rsidDel="00B2112C">
          <w:delText xml:space="preserve">he stream discharges </w:delText>
        </w:r>
      </w:del>
      <w:del w:id="106" w:author="Trent Biggs" w:date="2015-11-23T17:40:00Z">
        <w:r w:rsidDel="00B2112C">
          <w:delText>into</w:delText>
        </w:r>
      </w:del>
      <w:del w:id="107" w:author="Trent Biggs" w:date="2015-11-23T17:39:00Z">
        <w:r w:rsidDel="00B2112C">
          <w:delText xml:space="preserve"> the Pacific Ocean</w:delText>
        </w:r>
      </w:del>
      <w:r>
        <w:t>. The mean slope of the main Faga'alu watershed is 0.53 m/m and total relief is 653 m.</w:t>
      </w:r>
      <w:del w:id="108" w:author="Trent Biggs" w:date="2015-11-23T17:43:00Z">
        <w:r w:rsidDel="00B2112C">
          <w:delText xml:space="preserve"> Several small ephemeral streams drain directly to the ocean (0.63 km²)</w:delText>
        </w:r>
      </w:del>
      <w:ins w:id="109" w:author="Trent Biggs" w:date="2015-11-23T17:43:00Z">
        <w:r w:rsidR="00B2112C">
          <w:t xml:space="preserve">  The administrative boundary includes the watersheds of the mainstem and </w:t>
        </w:r>
      </w:ins>
      <w:ins w:id="110" w:author="Trent Biggs" w:date="2015-11-23T17:44:00Z">
        <w:r w:rsidR="00B2112C">
          <w:t>of several small ephemeral streams drain directly to the bay (0.63 km²)</w:t>
        </w:r>
      </w:ins>
      <w:r>
        <w:t xml:space="preserve"> (grey dotted boundary in Figure 1). </w:t>
      </w:r>
      <w:ins w:id="111" w:author="Trent Biggs" w:date="2015-11-23T17:45:00Z">
        <w:r w:rsidR="00E07885">
          <w:t>The coral reef in Faga’alu Bay is</w:t>
        </w:r>
      </w:ins>
      <w:del w:id="112" w:author="Trent Biggs" w:date="2015-11-23T17:45:00Z">
        <w:r w:rsidDel="00E07885">
          <w:delText>The stream discharges to an adjacent, fringing coral reef embayment that</w:delText>
        </w:r>
      </w:del>
      <w:r>
        <w:t xml:space="preserve"> </w:t>
      </w:r>
      <w:del w:id="113" w:author="Trent Biggs" w:date="2015-11-23T17:45:00Z">
        <w:r w:rsidR="006315FA" w:rsidDel="00E07885">
          <w:fldChar w:fldCharType="begin" w:fldLock="1"/>
        </w:r>
        <w:r w:rsidR="00E153E3" w:rsidDel="00E07885">
          <w:del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"Fenner et al. (2008)", "plainTextFormattedCitation" : "(Fenner et al., 2008)", "previouslyFormattedCitation" : "(Fenner et al., 2008)" }, "properties" : { "noteIndex" : 0 }, "schema" : "https://github.com/citation-style-language/schema/raw/master/csl-citation.json" }</w:delInstrText>
        </w:r>
        <w:r w:rsidR="006315FA" w:rsidDel="00E07885">
          <w:fldChar w:fldCharType="separate"/>
        </w:r>
        <w:r w:rsidR="006315FA" w:rsidRPr="006315FA" w:rsidDel="00E07885">
          <w:rPr>
            <w:noProof/>
          </w:rPr>
          <w:delText>Fenner et al. (2008)</w:delText>
        </w:r>
        <w:r w:rsidR="006315FA" w:rsidDel="00E07885">
          <w:fldChar w:fldCharType="end"/>
        </w:r>
        <w:r w:rsidDel="00E07885">
          <w:delText xml:space="preserve"> identified as being </w:delText>
        </w:r>
      </w:del>
      <w:r>
        <w:t>highly degraded by sediment</w:t>
      </w:r>
      <w:ins w:id="114" w:author="Trent Biggs" w:date="2015-11-23T17:45:00Z">
        <w:r w:rsidR="00E07885">
          <w:t xml:space="preserve"> (</w:t>
        </w:r>
        <w:r w:rsidR="00E07885">
          <w:fldChar w:fldCharType="begin" w:fldLock="1"/>
        </w:r>
        <w:r w:rsidR="00E07885">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"Fenner et al. (2008)", "plainTextFormattedCitation" : "(Fenner et al., 2008)", "previouslyFormattedCitation" : "(Fenner et al., 2008)" }, "properties" : { "noteIndex" : 0 }, "schema" : "https://github.com/citation-style-language/schema/raw/master/csl-citation.json" }</w:instrText>
        </w:r>
        <w:r w:rsidR="00E07885">
          <w:fldChar w:fldCharType="separate"/>
        </w:r>
        <w:r w:rsidR="00E07885">
          <w:rPr>
            <w:noProof/>
          </w:rPr>
          <w:t xml:space="preserve">Fenner et al., </w:t>
        </w:r>
        <w:r w:rsidR="00E07885" w:rsidRPr="006315FA">
          <w:rPr>
            <w:noProof/>
          </w:rPr>
          <w:t>2008)</w:t>
        </w:r>
        <w:r w:rsidR="00E07885">
          <w:fldChar w:fldCharType="end"/>
        </w:r>
      </w:ins>
      <w:r>
        <w:t xml:space="preserve">.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w:t>
      </w:r>
      <w:r w:rsidR="006315FA">
        <w:fldChar w:fldCharType="begin" w:fldLock="1"/>
      </w:r>
      <w:r w:rsidR="00E153E3">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rsidR="006315FA">
        <w:fldChar w:fldCharType="separate"/>
      </w:r>
      <w:r w:rsidR="00E153E3" w:rsidRPr="00E153E3">
        <w:rPr>
          <w:noProof/>
        </w:rPr>
        <w:t>(Holst-Rice et al., 2015)</w:t>
      </w:r>
      <w:r w:rsidR="006315FA">
        <w:fldChar w:fldCharType="end"/>
      </w:r>
      <w:r w:rsidR="006315FA">
        <w:t xml:space="preserve">. </w:t>
      </w:r>
    </w:p>
    <w:p w:rsidR="00806559" w:rsidRDefault="00806559">
      <w:ins w:id="115" w:author="Trent Biggs" w:date="2015-11-24T15:28:00Z">
        <w:r>
          <w:t xml:space="preserve">Faga’alu occurs on intracaldera Pago Volcanics (McDougall, 1985) and soil types are…(from USDA map).  </w:t>
        </w:r>
      </w:ins>
      <w:ins w:id="116" w:author="Trent Biggs" w:date="2015-11-24T15:29:00Z">
        <w:r>
          <w:t xml:space="preserve">The K-Ar age for a sample in the watershed is 1.20 Mya (McDougall, 1985).  </w:t>
        </w:r>
      </w:ins>
    </w:p>
    <w:p w:rsidR="00A955CD" w:rsidRDefault="006F5A12">
      <w:r>
        <w:rPr>
          <w:noProof/>
        </w:rPr>
        <w:drawing>
          <wp:inline distT="0" distB="0" distL="0" distR="0" wp14:anchorId="5A35D781" wp14:editId="5E9946C8">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8"/>
                    <a:stretch>
                      <a:fillRect/>
                    </a:stretch>
                  </pic:blipFill>
                  <pic:spPr>
                    <a:xfrm>
                      <a:off x="0" y="0"/>
                      <a:ext cx="5486400" cy="5820402"/>
                    </a:xfrm>
                    <a:prstGeom prst="rect">
                      <a:avLst/>
                    </a:prstGeom>
                  </pic:spPr>
                </pic:pic>
              </a:graphicData>
            </a:graphic>
          </wp:inline>
        </w:drawing>
      </w:r>
    </w:p>
    <w:p w:rsidR="00A955CD" w:rsidRDefault="006F5A12">
      <w:pPr>
        <w:ind w:firstLine="0"/>
      </w:pPr>
      <w:r>
        <w:t xml:space="preserve">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watershed includes all subwatersheds draining to FG3. The Administrative watershed boundary for government jurisdiction is outlined by the dotted </w:t>
      </w:r>
      <w:del w:id="117" w:author="Trent Biggs" w:date="2015-11-23T17:43:00Z">
        <w:r w:rsidDel="00B2112C">
          <w:delText xml:space="preserve">white </w:delText>
        </w:r>
      </w:del>
      <w:ins w:id="118" w:author="Trent Biggs" w:date="2015-11-23T17:43:00Z">
        <w:r w:rsidR="00B2112C">
          <w:t xml:space="preserve">grey </w:t>
        </w:r>
      </w:ins>
      <w:r>
        <w:t xml:space="preserve">line. Blue pentagons in the UPPER watershed show the location of abandoned water supply reservoirs (see Appendix 2 for full description). Barometer locations at NSTP6 and TULA </w:t>
      </w:r>
      <w:ins w:id="119" w:author="Trent Biggs" w:date="2015-11-23T17:46:00Z">
        <w:r w:rsidR="009B12C7">
          <w:t xml:space="preserve">are </w:t>
        </w:r>
      </w:ins>
      <w:r>
        <w:t>shown in top-right.</w:t>
      </w:r>
    </w:p>
    <w:p w:rsidR="00A955CD" w:rsidRDefault="006F5A12">
      <w:pPr>
        <w:pStyle w:val="Heading3"/>
      </w:pPr>
      <w:r>
        <w:t>Climate</w:t>
      </w:r>
    </w:p>
    <w:p w:rsidR="006315FA" w:rsidRDefault="006315FA" w:rsidP="006315FA">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Average annual specific discharge (m</w:t>
      </w:r>
      <w:r>
        <w:rPr>
          <w:vertAlign w:val="superscript"/>
        </w:rPr>
        <w:t xml:space="preserve">3 </w:t>
      </w:r>
      <w:r>
        <w:t>/yr/km</w:t>
      </w:r>
      <w:r>
        <w:rPr>
          <w:vertAlign w:val="superscript"/>
        </w:rPr>
        <w:t>2</w:t>
      </w:r>
      <w:r>
        <w:t xml:space="preserve">) shows little spatial variation across the island, irrespective of watershed location or orientation </w:t>
      </w:r>
      <w:r>
        <w:fldChar w:fldCharType="begin" w:fldLock="1"/>
      </w:r>
      <w:r w:rsidR="00E153E3">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fldChar w:fldCharType="separate"/>
      </w:r>
      <w:r w:rsidR="00E153E3" w:rsidRPr="00E153E3">
        <w:rPr>
          <w:noProof/>
        </w:rPr>
        <w:t>(Dames &amp; Moore, 1981)</w:t>
      </w:r>
      <w:r>
        <w:fldChar w:fldCharType="end"/>
      </w:r>
      <w:r>
        <w:t xml:space="preserve">. From 1903 to 1973, average annual precipitation over the island was 3,800 mm/yr </w:t>
      </w:r>
      <w:r>
        <w:fldChar w:fldCharType="begin" w:fldLock="1"/>
      </w:r>
      <w:r w:rsidR="00E153E3">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fldChar w:fldCharType="separate"/>
      </w:r>
      <w:r w:rsidR="00E153E3" w:rsidRPr="00E153E3">
        <w:rPr>
          <w:noProof/>
        </w:rPr>
        <w:t>(Eyre, 1989; Izuka et al., 2005)</w:t>
      </w:r>
      <w:r>
        <w:fldChar w:fldCharType="end"/>
      </w:r>
      <w:r>
        <w:t xml:space="preserve">. Precipitation increases with elevation, from an average 2,380 mm/yr at the shoreline to 6,350 mm/yr at the highest elevation on the island. In Faga'alu watershed, rainfall records show average annual precipitation is 6,350 mm at Matafao Mtn. (653 m m.a.s.l), 5,280 mm at Matafao Reservoir (249 m m.a.s.l.) and about 3,800 mm on the coastal plain </w:t>
      </w:r>
      <w:r>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fldChar w:fldCharType="separate"/>
      </w:r>
      <w:r w:rsidR="00E153E3" w:rsidRPr="00E153E3">
        <w:rPr>
          <w:noProof/>
        </w:rPr>
        <w:t>(Craig, 2009; Dames &amp; Moore, 1981; Perreault, 2010; Tonkin &amp; Taylor International Ltd., 1989; Wong, 1996)</w:t>
      </w:r>
      <w:r>
        <w:fldChar w:fldCharType="end"/>
      </w:r>
      <w:r>
        <w:t xml:space="preserve">. Mean annual potential evapotranspiration follows the opposite trend, varying from 890 mm at high elevation to 1,150 mm at sea level </w:t>
      </w:r>
      <w:r>
        <w:fldChar w:fldCharType="begin" w:fldLock="1"/>
      </w:r>
      <w:r w:rsidR="00E153E3">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E153E3" w:rsidRPr="00E153E3">
        <w:rPr>
          <w:noProof/>
        </w:rPr>
        <w:t>(Izuka et al., 2005)</w:t>
      </w:r>
      <w:r>
        <w:fldChar w:fldCharType="end"/>
      </w:r>
      <w:r>
        <w:t xml:space="preserve">. Tropical cyclones are erratic but occurred on average every 1-13 years from 1981-2014 </w:t>
      </w:r>
      <w:r>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fldChar w:fldCharType="separate"/>
      </w:r>
      <w:r w:rsidR="00E153E3" w:rsidRPr="00E153E3">
        <w:rPr>
          <w:noProof/>
        </w:rPr>
        <w:t>(Craig, 2009)</w:t>
      </w:r>
      <w:r>
        <w:fldChar w:fldCharType="end"/>
      </w:r>
      <w:r>
        <w:t xml:space="preserve"> and bring intense rainfall, flooding, landslides, and high sediment yield </w:t>
      </w:r>
      <w:r>
        <w:fldChar w:fldCharType="begin" w:fldLock="1"/>
      </w:r>
      <w:r w:rsidR="00E153E3">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fldChar w:fldCharType="separate"/>
      </w:r>
      <w:r w:rsidR="00E153E3" w:rsidRPr="00E153E3">
        <w:rPr>
          <w:noProof/>
        </w:rPr>
        <w:t>(Buchanan-Banks, 1979)</w:t>
      </w:r>
      <w:r>
        <w:fldChar w:fldCharType="end"/>
      </w:r>
      <w:r>
        <w:t>.</w:t>
      </w:r>
    </w:p>
    <w:p w:rsidR="006315FA" w:rsidRDefault="006315FA" w:rsidP="006315FA">
      <w:r>
        <w:t xml:space="preserve">There are two subtle rainfall seasons: a drier winter season, from June through September and a wetter summer season, from October through May </w:t>
      </w:r>
      <w:r>
        <w:fldChar w:fldCharType="begin" w:fldLock="1"/>
      </w:r>
      <w:r w:rsidR="00E153E3">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E153E3" w:rsidRPr="00E153E3">
        <w:rPr>
          <w:noProof/>
        </w:rPr>
        <w:t>(Izuka et al., 2005)</w:t>
      </w:r>
      <w:r>
        <w:fldChar w:fldCharType="end"/>
      </w:r>
      <w:r>
        <w:t xml:space="preserve">.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t>
      </w:r>
      <w:r>
        <w:fldChar w:fldCharType="begin" w:fldLock="1"/>
      </w:r>
      <w:r w:rsidR="00E153E3">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fldChar w:fldCharType="separate"/>
      </w:r>
      <w:r w:rsidR="00E153E3" w:rsidRPr="00E153E3">
        <w:rPr>
          <w:noProof/>
        </w:rPr>
        <w:t>(Wong, 1996)</w:t>
      </w:r>
      <w:r>
        <w:fldChar w:fldCharType="end"/>
      </w:r>
      <w:r>
        <w:t xml:space="preserve">. Analysis of mean monthly rainfall data for the period 1971-2000 showed that 75% of precipitation occurred in the wet season, which includes 67% of the year (October-May), and 25% occurred in the dry season, which covers 33% of the year (June-September) </w:t>
      </w:r>
      <w:r>
        <w:fldChar w:fldCharType="begin" w:fldLock="1"/>
      </w:r>
      <w:r w:rsidR="00E153E3">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fldChar w:fldCharType="separate"/>
      </w:r>
      <w:r w:rsidRPr="003039F7">
        <w:rPr>
          <w:noProof/>
        </w:rPr>
        <w:t>(Perreault, 2010</w:t>
      </w:r>
      <w:r>
        <w:fldChar w:fldCharType="end"/>
      </w:r>
      <w:r>
        <w:t xml:space="preserve">; data from USGS rain gauges and Parameter-elevation Relationships on Independent Slopes Model (PRISM) Climate Group </w:t>
      </w:r>
      <w:r>
        <w:fldChar w:fldCharType="begin" w:fldLock="1"/>
      </w:r>
      <w:r w:rsidR="00E153E3">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fldChar w:fldCharType="separate"/>
      </w:r>
      <w:r w:rsidR="00E153E3" w:rsidRPr="00E153E3">
        <w:rPr>
          <w:noProof/>
        </w:rPr>
        <w:t>(Daly et al., 2008)</w:t>
      </w:r>
      <w:r>
        <w:fldChar w:fldCharType="end"/>
      </w:r>
      <w:r>
        <w:t xml:space="preserve">). </w:t>
      </w:r>
    </w:p>
    <w:p w:rsidR="00A955CD" w:rsidRDefault="006F5A12">
      <w:pPr>
        <w:pStyle w:val="Heading3"/>
      </w:pPr>
      <w:r>
        <w:t>Land Cover and Land Use</w:t>
      </w:r>
    </w:p>
    <w:p w:rsidR="00A955CD" w:rsidRDefault="006F5A12">
      <w:r>
        <w:t xml:space="preserve">The predominant land cover in Faga'alu watershed is undisturbed vegetation (94.8%), including forest (85.7%) and scrub/shrub (9.0%) on the steep hillsides (Table 1), based on a land cover map from </w:t>
      </w:r>
      <w:r w:rsidR="006315FA">
        <w:fldChar w:fldCharType="begin" w:fldLock="1"/>
      </w:r>
      <w:r w:rsidR="00E153E3">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006315FA">
        <w:fldChar w:fldCharType="separate"/>
      </w:r>
      <w:r w:rsidR="006315FA" w:rsidRPr="006315FA">
        <w:rPr>
          <w:noProof/>
        </w:rPr>
        <w:t>NOAA’s Ocean Service and Coastal Services Center (2010)</w:t>
      </w:r>
      <w:r w:rsidR="006315FA">
        <w:fldChar w:fldCharType="end"/>
      </w:r>
      <w:r>
        <w:t xml:space="preserve">. The upper watershed is dominated by undisturbed rainforest on steep hillslopes. The lower subwatershed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w:t>
      </w:r>
      <w:r w:rsidR="006315FA">
        <w:fldChar w:fldCharType="begin" w:fldLock="1"/>
      </w:r>
      <w:r w:rsidR="00E153E3">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6315FA">
        <w:fldChar w:fldCharType="separate"/>
      </w:r>
      <w:r w:rsidR="00E153E3" w:rsidRPr="00E153E3">
        <w:rPr>
          <w:noProof/>
        </w:rPr>
        <w:t>(Bégin et al., 2014)</w:t>
      </w:r>
      <w:r w:rsidR="006315FA">
        <w:fldChar w:fldCharType="end"/>
      </w:r>
      <w:r>
        <w:t>. Compared to other watersheds on Tutuila, a relatively large portion of Faga'alu watershed is urbanized (3.2% "High Intensity Developed" in Table 1), due to large areas of impervious surface associated with the hospital and the numerous residences and businesses. A small portion of the watershed (0.9%) is developed open space, which includes landscaped lawns and parks. In addition to some small household gardens there are several small agricultural areas of banana and taro on the steep hillsides. These agricultural plots were classified as grassland due to the high fractional grass cover in the plots. Farmers of these plots receive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w:t>
      </w:r>
      <w:r w:rsidR="006315FA">
        <w:t xml:space="preserve">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"2012" ] ] }, "title" : "Post-Construction Stormwater Training Memorandum", "type" : "report" }, "uris" : [ "http://www.mendeley.com/documents/?uuid=db11588f-5c5d-4ef8-8fd7-646812881027" ] } ], "mendeley" : { "formattedCitation" : "(Horsley-Witten, 2012)", "plainTextFormattedCitation" : "(Horsley-Witten, 2012)", "previouslyFormattedCitation" : "(Horsley-Witten, 2012)" }, "properties" : { "noteIndex" : 0 }, "schema" : "https://github.com/citation-style-language/schema/raw/master/csl-citation.json" }</w:instrText>
      </w:r>
      <w:r w:rsidR="006315FA">
        <w:fldChar w:fldCharType="separate"/>
      </w:r>
      <w:r w:rsidR="00E153E3" w:rsidRPr="00E153E3">
        <w:rPr>
          <w:noProof/>
        </w:rPr>
        <w:t>(Horsley-Witten, 2012)</w:t>
      </w:r>
      <w:r w:rsidR="006315FA">
        <w:fldChar w:fldCharType="end"/>
      </w:r>
      <w:r>
        <w:t xml:space="preserve">. Longitudinal sampling of Faga'alu stream during low flow conditions in 2011 showed significantly increased turbidity downstream of a bridge construction site on the village road approximately 200 m downstream of FG2 </w:t>
      </w:r>
      <w:r w:rsidR="006315FA">
        <w:fldChar w:fldCharType="begin" w:fldLock="1"/>
      </w:r>
      <w:r w:rsidR="00E153E3">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rsidR="006315FA">
        <w:fldChar w:fldCharType="separate"/>
      </w:r>
      <w:r w:rsidR="00E153E3" w:rsidRPr="00E153E3">
        <w:rPr>
          <w:noProof/>
        </w:rPr>
        <w:t>(Curtis et al., 2011)</w:t>
      </w:r>
      <w:r w:rsidR="006315FA">
        <w:fldChar w:fldCharType="end"/>
      </w:r>
      <w:r>
        <w:t>. Construction of the bridge was completed in March 2012 and no longer increases turbidity.</w:t>
      </w:r>
    </w:p>
    <w:p w:rsidR="00A955CD" w:rsidRDefault="006F5A12">
      <w:r>
        <w:t xml:space="preserve">An open-pit aggregate quarry covers 1.6 ha and accounts for the majority of the bare land, which covers 1.1% of the Faga'alu watershed (Table 1). The quarry has been in continuous operation since the 1960's by advancing into the steep hillside to quarry the underlying basalt formation </w:t>
      </w:r>
      <w:r w:rsidR="006315FA">
        <w:fldChar w:fldCharType="begin" w:fldLock="1"/>
      </w:r>
      <w:r w:rsidR="00E153E3">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rsidR="006315FA">
        <w:fldChar w:fldCharType="separate"/>
      </w:r>
      <w:r w:rsidR="00E153E3" w:rsidRPr="00E153E3">
        <w:rPr>
          <w:noProof/>
        </w:rPr>
        <w:t>(Latinis et al., 1996)</w:t>
      </w:r>
      <w:r w:rsidR="006315FA">
        <w:fldChar w:fldCharType="end"/>
      </w:r>
      <w:r>
        <w:t xml:space="preserve">.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rsidR="006315FA">
        <w:fldChar w:fldCharType="separate"/>
      </w:r>
      <w:r w:rsidR="00E153E3" w:rsidRPr="00E153E3">
        <w:rPr>
          <w:noProof/>
        </w:rPr>
        <w:t>(Horsley-Witten, 2011)</w:t>
      </w:r>
      <w:r w:rsidR="006315FA">
        <w:fldChar w:fldCharType="end"/>
      </w:r>
      <w:r>
        <w:t xml:space="preserve"> but they were unmaintained and inadequate to control the large amount of sediment mobilized during storm events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"2012" ] ] }, "title" : "Post-Construction Stormwater Training Memorandum", "type" : "report" }, "uris" : [ "http://www.mendeley.com/documents/?uuid=db11588f-5c5d-4ef8-8fd7-646812881027" ] } ], "mendeley" : { "formattedCitation" : "(Horsley-Witten, 2012)", "plainTextFormattedCitation" : "(Horsley-Witten, 2012)", "previouslyFormattedCitation" : "(Horsley-Witten, 2012)" }, "properties" : { "noteIndex" : 0 }, "schema" : "https://github.com/citation-style-language/schema/raw/master/csl-citation.json" }</w:instrText>
      </w:r>
      <w:r w:rsidR="006315FA">
        <w:fldChar w:fldCharType="separate"/>
      </w:r>
      <w:r w:rsidR="00E153E3" w:rsidRPr="00E153E3">
        <w:rPr>
          <w:noProof/>
        </w:rPr>
        <w:t>(Horsley-Witten, 2012)</w:t>
      </w:r>
      <w:r w:rsidR="006315FA">
        <w:fldChar w:fldCharType="end"/>
      </w:r>
      <w:r>
        <w:t xml:space="preserve">. During the study period (2012-2014), additional sediment control measures were installed and some large piles of overburden were naturally overgrown by vegetation (Figure 2), altering the sediment availability. In late 2014, large sediment retention ponds were installed to mitigate sediment runoff and work is underway to document the reduction in sediment loading (Messina and Biggs, forthcoming; See </w:t>
      </w:r>
      <w:r w:rsidR="006315FA">
        <w:fldChar w:fldCharType="begin" w:fldLock="1"/>
      </w:r>
      <w:r w:rsidR="00E153E3">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315FA">
        <w:fldChar w:fldCharType="separate"/>
      </w:r>
      <w:r w:rsidR="006315FA" w:rsidRPr="006315FA">
        <w:rPr>
          <w:noProof/>
        </w:rPr>
        <w:t>Holst-Rice et al. (2015)</w:t>
      </w:r>
      <w:r w:rsidR="006315FA">
        <w:fldChar w:fldCharType="end"/>
      </w:r>
      <w:r>
        <w:t xml:space="preserve"> for a full description of sediment mitigation efforts at the quarry).</w:t>
      </w:r>
    </w:p>
    <w:p w:rsidR="00A955CD" w:rsidRDefault="006F5A12">
      <w:r>
        <w:rPr>
          <w:noProof/>
        </w:rPr>
        <w:drawing>
          <wp:inline distT="0" distB="0" distL="0" distR="0" wp14:anchorId="393D4C1C" wp14:editId="7F9DA5C2">
            <wp:extent cx="54864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Quarry before retention ponds.tif"/>
                    <pic:cNvPicPr/>
                  </pic:nvPicPr>
                  <pic:blipFill>
                    <a:blip r:embed="rId9"/>
                    <a:stretch>
                      <a:fillRect/>
                    </a:stretch>
                  </pic:blipFill>
                  <pic:spPr>
                    <a:xfrm>
                      <a:off x="0" y="0"/>
                      <a:ext cx="5486400" cy="3048000"/>
                    </a:xfrm>
                    <a:prstGeom prst="rect">
                      <a:avLst/>
                    </a:prstGeom>
                  </pic:spPr>
                </pic:pic>
              </a:graphicData>
            </a:graphic>
          </wp:inline>
        </w:drawing>
      </w:r>
    </w:p>
    <w:p w:rsidR="00A955CD" w:rsidRDefault="006F5A12">
      <w:pPr>
        <w:ind w:firstLine="0"/>
      </w:pPr>
      <w:r>
        <w:t xml:space="preserve">Figure 2. Photos of the open aggregate quarry in Faga'alu in 2012, 2013, and 2014. Pictures a-b show vegetation overgrowth during the period of study from 2012-2014, and the location of the groundwater diversion that was installed in 2012. Pictures c-d show </w:t>
      </w:r>
      <w:ins w:id="120" w:author="Trent Biggs" w:date="2015-11-23T17:46:00Z">
        <w:r w:rsidR="009B12C7">
          <w:t xml:space="preserve">that </w:t>
        </w:r>
      </w:ins>
      <w:r>
        <w:t>haul roads were covered in gravel in 2013</w:t>
      </w:r>
      <w:del w:id="121" w:author="Trent Biggs" w:date="2015-11-23T17:46:00Z">
        <w:r w:rsidDel="009B12C7">
          <w:delText xml:space="preserve"> to limit fine sediment exposure</w:delText>
        </w:r>
      </w:del>
      <w:r>
        <w:t>. Photos: Messina</w:t>
      </w:r>
    </w:p>
    <w:p w:rsidR="00A955CD" w:rsidRDefault="006F5A12">
      <w:r>
        <w:t>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1989)(Figure 1). The dam at point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rsidR="00A955CD" w:rsidRDefault="006F5A12">
      <w:pPr>
        <w:pStyle w:val="Heading2"/>
      </w:pPr>
      <w:r>
        <w:t>Methods</w:t>
      </w:r>
    </w:p>
    <w:p w:rsidR="00A955CD" w:rsidRDefault="006F5A12">
      <w:r>
        <w:t>The suspended sediment yield (SSY) in Faga'alu stream was measured at three sampling points that drain key land covers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rsidR="00A955CD" w:rsidRDefault="006F5A12">
      <w:pPr>
        <w:pStyle w:val="Heading3"/>
      </w:pPr>
      <w:r>
        <w:t>Calculating suspended sediment yield from individual storm events (</w:t>
      </w:r>
      <w:r w:rsidR="00003545">
        <w:t>SSY</w:t>
      </w:r>
      <w:r w:rsidR="00003545">
        <w:rPr>
          <w:vertAlign w:val="subscript"/>
        </w:rPr>
        <w:t>EV</w:t>
      </w:r>
      <w:r>
        <w:t>)</w:t>
      </w:r>
    </w:p>
    <w:p w:rsidR="00A955CD" w:rsidRDefault="00003545">
      <w:r>
        <w:t>SSY</w:t>
      </w:r>
      <w:r>
        <w:rPr>
          <w:vertAlign w:val="subscript"/>
        </w:rPr>
        <w:t>EV</w:t>
      </w:r>
      <w:r w:rsidR="006F5A12">
        <w:t xml:space="preserve"> at FG1, FG2, and FG3 were calculated by integrating continuous estimates 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2610"/>
        <w:gridCol w:w="3623"/>
        <w:gridCol w:w="3117"/>
      </w:tblGrid>
      <w:tr w:rsidR="006315FA" w:rsidRPr="00214B43" w:rsidTr="006F5A12">
        <w:tc>
          <w:tcPr>
            <w:tcW w:w="2610" w:type="dxa"/>
            <w:tcBorders>
              <w:top w:val="nil"/>
              <w:left w:val="nil"/>
              <w:bottom w:val="nil"/>
              <w:right w:val="nil"/>
            </w:tcBorders>
          </w:tcPr>
          <w:p w:rsidR="006315FA" w:rsidRPr="00214B43" w:rsidRDefault="006315FA" w:rsidP="006F5A12">
            <w:pPr>
              <w:rPr>
                <w:rFonts w:ascii="Cambria" w:hAnsi="Cambria"/>
              </w:rPr>
            </w:pPr>
          </w:p>
        </w:tc>
        <w:tc>
          <w:tcPr>
            <w:tcW w:w="3623" w:type="dxa"/>
            <w:tcBorders>
              <w:top w:val="nil"/>
              <w:left w:val="nil"/>
              <w:bottom w:val="nil"/>
              <w:right w:val="nil"/>
            </w:tcBorders>
          </w:tcPr>
          <w:p w:rsidR="006315FA" w:rsidRPr="00214B43" w:rsidRDefault="002E4774" w:rsidP="006F5A12">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m:t>
                </m:r>
              </m:oMath>
            </m:oMathPara>
          </w:p>
        </w:tc>
        <w:tc>
          <w:tcPr>
            <w:tcW w:w="3117" w:type="dxa"/>
            <w:tcBorders>
              <w:top w:val="nil"/>
              <w:left w:val="nil"/>
              <w:bottom w:val="nil"/>
              <w:right w:val="nil"/>
            </w:tcBorders>
          </w:tcPr>
          <w:p w:rsidR="006315FA" w:rsidRPr="00214B43" w:rsidRDefault="006315FA" w:rsidP="006F5A12">
            <w:pPr>
              <w:jc w:val="right"/>
              <w:rPr>
                <w:rFonts w:ascii="Cambria" w:hAnsi="Cambria"/>
              </w:rPr>
            </w:pPr>
            <w:r w:rsidRPr="00214B43">
              <w:rPr>
                <w:rFonts w:ascii="Cambria" w:hAnsi="Cambria"/>
              </w:rPr>
              <w:t>Equation 1</w:t>
            </w:r>
          </w:p>
        </w:tc>
      </w:tr>
      <w:tr w:rsidR="006315FA" w:rsidRPr="00214B43" w:rsidTr="006F5A12">
        <w:tc>
          <w:tcPr>
            <w:tcW w:w="9350" w:type="dxa"/>
            <w:gridSpan w:val="3"/>
            <w:tcBorders>
              <w:top w:val="nil"/>
              <w:left w:val="nil"/>
              <w:bottom w:val="nil"/>
              <w:right w:val="nil"/>
            </w:tcBorders>
          </w:tcPr>
          <w:p w:rsidR="006315FA" w:rsidRPr="00BA7675" w:rsidRDefault="006315FA" w:rsidP="006F5A12">
            <w:pPr>
              <w:rPr>
                <w:rFonts w:cs="Times"/>
                <w:szCs w:val="24"/>
              </w:rPr>
            </w:pPr>
            <w:r w:rsidRPr="00BA7675">
              <w:rPr>
                <w:rFonts w:cs="Times"/>
                <w:szCs w:val="24"/>
              </w:rPr>
              <w:t xml:space="preserve">where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t=0 at </w:t>
            </w:r>
            <w:r w:rsidRPr="00BA7675">
              <w:rPr>
                <w:rFonts w:cs="Times"/>
                <w:szCs w:val="24"/>
              </w:rPr>
              <w:t xml:space="preserve">storm start to T=storm end, </w:t>
            </w:r>
            <w:r w:rsidRPr="00BA7675">
              <w:rPr>
                <w:rFonts w:cs="Times"/>
                <w:i/>
                <w:szCs w:val="24"/>
              </w:rPr>
              <w:t xml:space="preserve">SSC </w:t>
            </w:r>
            <w:r w:rsidRPr="00BA7675">
              <w:rPr>
                <w:rFonts w:cs="Times"/>
                <w:szCs w:val="24"/>
              </w:rPr>
              <w:t xml:space="preserve">is suspended sediment concentration (mg/L), and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converts from mg to tons (10</w:t>
            </w:r>
            <w:r w:rsidRPr="00116F6E">
              <w:rPr>
                <w:rFonts w:cs="Times"/>
                <w:szCs w:val="24"/>
                <w:vertAlign w:val="superscript"/>
              </w:rPr>
              <w:t>-6</w:t>
            </w:r>
            <w:r>
              <w:rPr>
                <w:rFonts w:cs="Times"/>
                <w:szCs w:val="24"/>
              </w:rPr>
              <w:t>)</w:t>
            </w:r>
            <w:r w:rsidRPr="00BA7675">
              <w:rPr>
                <w:rFonts w:cs="Times"/>
                <w:szCs w:val="24"/>
              </w:rPr>
              <w:t>.</w:t>
            </w:r>
          </w:p>
        </w:tc>
      </w:tr>
    </w:tbl>
    <w:p w:rsidR="00A955CD" w:rsidRDefault="006F5A12">
      <w:r w:rsidRPr="00685CD7">
        <w:rPr>
          <w:highlight w:val="green"/>
        </w:rPr>
        <w:t xml:space="preserve">Storm events can be defined by precipitation </w:t>
      </w:r>
      <w:r w:rsidR="00685CD7" w:rsidRPr="00685CD7">
        <w:rPr>
          <w:highlight w:val="green"/>
        </w:rPr>
        <w:fldChar w:fldCharType="begin" w:fldLock="1"/>
      </w:r>
      <w:r w:rsidR="00E153E3">
        <w:rPr>
          <w:highlight w:val="green"/>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(Hicks, 1990)</w:t>
      </w:r>
      <w:r w:rsidR="00685CD7" w:rsidRPr="00685CD7">
        <w:rPr>
          <w:highlight w:val="green"/>
        </w:rPr>
        <w:fldChar w:fldCharType="end"/>
      </w:r>
      <w:r w:rsidRPr="00685CD7">
        <w:rPr>
          <w:highlight w:val="green"/>
        </w:rPr>
        <w:t xml:space="preserve"> or discharge parameters </w:t>
      </w:r>
      <w:r w:rsidR="00685CD7" w:rsidRPr="00685CD7">
        <w:rPr>
          <w:highlight w:val="green"/>
        </w:rPr>
        <w:fldChar w:fldCharType="begin" w:fldLock="1"/>
      </w:r>
      <w:r w:rsidR="00E153E3">
        <w:rPr>
          <w:highlight w:val="green"/>
        </w:rP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(Duvert et al., 2012)</w:t>
      </w:r>
      <w:r w:rsidR="00685CD7" w:rsidRPr="00685CD7">
        <w:rPr>
          <w:highlight w:val="green"/>
        </w:rPr>
        <w:fldChar w:fldCharType="end"/>
      </w:r>
      <w:r w:rsidRPr="00685CD7">
        <w:rPr>
          <w:highlight w:val="green"/>
        </w:rPr>
        <w:t xml:space="preserve">, and the method used to identify storm events on the hydrograph can significantly influence the analysis of </w:t>
      </w:r>
      <w:r w:rsidR="00003545" w:rsidRPr="00685CD7">
        <w:rPr>
          <w:highlight w:val="green"/>
        </w:rPr>
        <w:t>SSY</w:t>
      </w:r>
      <w:r w:rsidR="00003545" w:rsidRPr="00685CD7">
        <w:rPr>
          <w:highlight w:val="green"/>
          <w:vertAlign w:val="subscript"/>
        </w:rPr>
        <w:t>EV</w:t>
      </w:r>
      <w:r w:rsidRPr="00685CD7">
        <w:rPr>
          <w:highlight w:val="green"/>
        </w:rPr>
        <w:t xml:space="preserve"> </w:t>
      </w:r>
      <w:r w:rsidR="00685CD7" w:rsidRPr="00685CD7">
        <w:rPr>
          <w:highlight w:val="green"/>
        </w:rPr>
        <w:fldChar w:fldCharType="begin" w:fldLock="1"/>
      </w:r>
      <w:r w:rsidR="00E153E3">
        <w:rPr>
          <w:highlight w:val="green"/>
        </w:rPr>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(Gellis, 2013)</w:t>
      </w:r>
      <w:r w:rsidR="00685CD7" w:rsidRPr="00685CD7">
        <w:rPr>
          <w:highlight w:val="green"/>
        </w:rPr>
        <w:fldChar w:fldCharType="end"/>
      </w:r>
      <w:r w:rsidRPr="00685CD7">
        <w:rPr>
          <w:highlight w:val="green"/>
        </w:rPr>
        <w:t xml:space="preserve">. </w:t>
      </w:r>
      <w:r w:rsidR="00685CD7" w:rsidRPr="00685CD7">
        <w:rPr>
          <w:highlight w:val="green"/>
        </w:rPr>
        <w:fldChar w:fldCharType="begin" w:fldLock="1"/>
      </w:r>
      <w:r w:rsidR="00E153E3">
        <w:rPr>
          <w:highlight w:val="green"/>
        </w:rPr>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"mendeley" : { "formattedCitation" : "(Dunne and Leopold, 1978)", "manualFormatting" : "Dunne and Leopold (1978)", "plainTextFormattedCitation" : "(Dunne and Leopold, 1978)", "previouslyFormattedCitation" : "(Dunne and Leopold, 1978)" }, "properties" : { "noteIndex" : 0 }, "schema" : "https://github.com/citation-style-language/schema/raw/master/csl-citation.json" }</w:instrText>
      </w:r>
      <w:r w:rsidR="00685CD7" w:rsidRPr="00685CD7">
        <w:rPr>
          <w:highlight w:val="green"/>
        </w:rPr>
        <w:fldChar w:fldCharType="separate"/>
      </w:r>
      <w:r w:rsidR="00685CD7" w:rsidRPr="00685CD7">
        <w:rPr>
          <w:noProof/>
          <w:highlight w:val="green"/>
        </w:rPr>
        <w:t>Dunne and Leopold (1978)</w:t>
      </w:r>
      <w:r w:rsidR="00685CD7" w:rsidRPr="00685CD7">
        <w:rPr>
          <w:highlight w:val="green"/>
        </w:rPr>
        <w:fldChar w:fldCharType="end"/>
      </w:r>
      <w:r w:rsidRPr="00685CD7">
        <w:rPr>
          <w:highlight w:val="green"/>
        </w:rPr>
        <w:t xml:space="preserve">assert that all hydrograph separation schemes are arbitrary and usually have little to do with the processes that generate storm flow, but if a consistent method is used then at least the results of different analyses can be compared. Graphical techniques may be implemented to separate the hydrograph into baseflow and quickflow, using the start and end of quickflow as the start and end of the storm event </w:t>
      </w:r>
      <w:r w:rsidR="00685CD7" w:rsidRPr="00685CD7">
        <w:rPr>
          <w:highlight w:val="green"/>
        </w:rPr>
        <w:fldChar w:fldCharType="begin" w:fldLock="1"/>
      </w:r>
      <w:r w:rsidR="00E153E3">
        <w:rPr>
          <w:highlight w:val="green"/>
        </w:rPr>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(Dunne and Leopold, 1978; Perreault, 2010)</w:t>
      </w:r>
      <w:r w:rsidR="00685CD7" w:rsidRPr="00685CD7">
        <w:rPr>
          <w:highlight w:val="green"/>
        </w:rPr>
        <w:fldChar w:fldCharType="end"/>
      </w:r>
      <w:r w:rsidRPr="00685CD7">
        <w:rPr>
          <w:highlight w:val="green"/>
        </w:rPr>
        <w:t xml:space="preserve">. Storms can also be filtered from the analysis by using various criteria such as minimum storm duration, time between discharge peaks, minimum peak discharge, or more complex schemes using statistical distributions of flow percentiles </w:t>
      </w:r>
      <w:r w:rsidR="00685CD7" w:rsidRPr="00685CD7">
        <w:rPr>
          <w:highlight w:val="green"/>
        </w:rPr>
        <w:fldChar w:fldCharType="begin" w:fldLock="1"/>
      </w:r>
      <w:r w:rsidR="00E153E3">
        <w:rPr>
          <w:highlight w:val="green"/>
        </w:rP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"DOI" : "10.1016/j.catena.2012.10.018", "ISSN" : "03418162", "author" : [ { "dropping-particle" : "", "family" : "Gellis", "given" : "A.C.", "non-dropping-particle" : "", "parse-names" : false, "suffix" : "" } ], "container-title" : "Catena", "id" : "ITEM-2",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Lewis et al., 2001)", "plainTextFormattedCitation" : "(Gellis, 2013; Lewis et al., 2001)", "previouslyFormattedCitation" : "(Gellis, 2013; Lewis et al., 2001)"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(Gellis, 2013; Lewis et al., 2001)</w:t>
      </w:r>
      <w:r w:rsidR="00685CD7" w:rsidRPr="00685CD7">
        <w:rPr>
          <w:highlight w:val="green"/>
        </w:rPr>
        <w:fldChar w:fldCharType="end"/>
      </w:r>
      <w:r w:rsidRPr="00685CD7">
        <w:rPr>
          <w:highlight w:val="green"/>
        </w:rPr>
        <w:t xml:space="preserve">. More complex signal processing methods can also be used, including finding the inflection point of the second derivative of the hydrograph to determine the end of the storm event. However, complex events occur where subsequent precipitation generates stormflow before the stream has returned to baseflow. In these cases, the storm definition scheme can significantly affect the analysis of storm sediment yields by separating or combining multiple hydrograph peaks. Due to the high number of storm events and the prevalence of complex storm events recorded at the study site, an automated approach that robustly separated complex events was desirable. The storm definition approach used in this study performed baseflow separation with a digital filter signal processing technique </w:t>
      </w:r>
      <w:r w:rsidR="00685CD7" w:rsidRPr="00685CD7">
        <w:rPr>
          <w:highlight w:val="green"/>
        </w:rPr>
        <w:fldChar w:fldCharType="begin" w:fldLock="1"/>
      </w:r>
      <w:r w:rsidR="00E153E3">
        <w:rPr>
          <w:highlight w:val="green"/>
        </w:rPr>
        <w:instrText>ADDIN CSL_CITATION { "citationItems" : [ { "id" : "ITEM-1", "itemData" : { "DOI" : "10.1029/WR026i007p01465", "ISBN" : "0043-1397", "ISSN" : "00431397", "PMID" : "9100593", "abstract" : "This paper presents an evaluation of several automated techniques concerned with base flow' separation and recession analyses. Two base flow techniques were considered, one based on a digital filter and the other on simple smoothing and separation rules. A comparison between two commonly used techniques of recession analyses, the correlation method and the matching strip method, was also undertaken. The relative performances of the techniques were evaluated using the results obtained from the daily streamflow records of 186 catchments in southeastern Australia. The work described in this paper was undertaken within the general framework of defining the low-flow characteristics of small rural catchments, the overall objective being the development of a regional model for use on ungauged catchments.", "author" : [ { "dropping-particle" : "", "family" : "Nathan", "given" : "R J", "non-dropping-particle" : "", "parse-names" : false, "suffix" : "" }, { "dropping-particle" : "", "family" : "McMahon", "given" : "Thomas a", "non-dropping-particle" : "", "parse-names" : false, "suffix" : "" } ], "container-title" : "Water Resources Research", "id" : "ITEM-1", "issue" : "7", "issued" : { "date-parts" : [ [ "1990" ] ] }, "page" : "1465-1473", "title" : "Evaluation of Automated Techniques for Base Flow and Recession Analyses", "type" : "article-journal", "volume" : "26" }, "uris" : [ "http://www.mendeley.com/documents/?uuid=209e5f2f-8aee-4c2b-aea9-1a1df0ba8391" ] } ], "mendeley" : { "formattedCitation" : "(Nathan and McMahon, 1990)", "plainTextFormattedCitation" : "(Nathan and McMahon, 1990)", "previouslyFormattedCitation" : "(Nathan and McMahon, 1990)"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(Nathan and McMahon, 1990)</w:t>
      </w:r>
      <w:r w:rsidR="00685CD7" w:rsidRPr="00685CD7">
        <w:rPr>
          <w:highlight w:val="green"/>
        </w:rPr>
        <w:fldChar w:fldCharType="end"/>
      </w:r>
      <w:r w:rsidR="00685CD7" w:rsidRPr="00685CD7">
        <w:rPr>
          <w:highlight w:val="green"/>
        </w:rPr>
        <w:t xml:space="preserve"> </w:t>
      </w:r>
      <w:r w:rsidRPr="00685CD7">
        <w:rPr>
          <w:highlight w:val="green"/>
        </w:rPr>
        <w:t xml:space="preserve">embedded in the R-statistical package EcoHydRology </w:t>
      </w:r>
      <w:r w:rsidR="00685CD7" w:rsidRPr="00685CD7">
        <w:rPr>
          <w:highlight w:val="green"/>
        </w:rPr>
        <w:fldChar w:fldCharType="begin" w:fldLock="1"/>
      </w:r>
      <w:r w:rsidR="00E153E3">
        <w:rPr>
          <w:highlight w:val="green"/>
        </w:rPr>
        <w:instrText>ADDIN CSL_CITATION { "citationItems" : [ { "id" : "ITEM-1", "itemData" : { "author" : [ { "dropping-particle" : "", "family" : "Fuka", "given" : "DR", "non-dropping-particle" : "", "parse-names" : false, "suffix" : "" }, { "dropping-particle" : "", "family" : "Walter", "given" : "MT", "non-dropping-particle" : "", "parse-names" : false, "suffix" : "" }, { "dropping-particle" : "", "family" : "Archibald", "given" : "JA", "non-dropping-particle" : "", "parse-names" : false, "suffix" : "" }, { "dropping-particle" : "", "family" : "Steenhuis", "given" : "TS", "non-dropping-particle" : "", "parse-names" : false, "suffix" : "" }, { "dropping-particle" : "", "family" : "Easton", "given" : "ZM", "non-dropping-particle" : "", "parse-names" : false, "suffix" : "" } ], "id" : "ITEM-1", "issued" : { "date-parts" : [ [ "2014" ] ] }, "number" : "0.4.12", "publisher" : "Cornell University", "title" : "EcoHydRology", "type" : "article" }, "uris" : [ "http://www.mendeley.com/documents/?uuid=efb9259c-4afd-4729-9512-6de34a4f152d" ] } ], "mendeley" : { "formattedCitation" : "(Fuka et al., 2014)", "plainTextFormattedCitation" : "(Fuka et al., 2014)", "previouslyFormattedCitation" : "(Fuka et al., 2014)"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(Fuka et al., 2014)</w:t>
      </w:r>
      <w:r w:rsidR="00685CD7" w:rsidRPr="00685CD7">
        <w:rPr>
          <w:highlight w:val="green"/>
        </w:rPr>
        <w:fldChar w:fldCharType="end"/>
      </w:r>
      <w:r w:rsidRPr="00685CD7">
        <w:rPr>
          <w:highlight w:val="green"/>
        </w:rPr>
        <w:t xml:space="preserve">. Only events with quickflow for at least one hour and peak flow greater than 10% of baseflow were included in the analysis. This approach was easily automated for application to a large number of events, and adequately separated complex storm events with multiple hydrograph </w:t>
      </w:r>
      <w:commentRangeStart w:id="122"/>
      <w:r w:rsidRPr="00685CD7">
        <w:rPr>
          <w:highlight w:val="green"/>
        </w:rPr>
        <w:t>peaks</w:t>
      </w:r>
      <w:commentRangeEnd w:id="122"/>
      <w:r w:rsidR="009B12C7">
        <w:rPr>
          <w:rStyle w:val="CommentReference"/>
        </w:rPr>
        <w:commentReference w:id="122"/>
      </w:r>
      <w:r w:rsidRPr="00685CD7">
        <w:rPr>
          <w:highlight w:val="green"/>
        </w:rPr>
        <w:t>.</w:t>
      </w:r>
    </w:p>
    <w:p w:rsidR="00A955CD" w:rsidRDefault="006F5A12">
      <w:pPr>
        <w:pStyle w:val="Heading3"/>
      </w:pPr>
      <w:r>
        <w:t>Data Collection</w:t>
      </w:r>
      <w:r w:rsidR="000D4F96">
        <w:t xml:space="preserve"> Methods</w:t>
      </w:r>
    </w:p>
    <w:p w:rsidR="00A955CD" w:rsidRDefault="006F5A12">
      <w:r>
        <w:t>Data on precipitation (P), water discharge (Q), suspended sediment concentration (SSC) and turbidity (T) were collected during three field campaigns: January-March, 2012, February-July 2013, and January-March 2014, and several intervening periods of unattended monitoring  by instruments with data loggers. Field sampling campaigns were scheduled to coincide with the period of most frequent storms in the November-May wet season, though large storms were sampled throughout the year.</w:t>
      </w:r>
    </w:p>
    <w:p w:rsidR="00A955CD" w:rsidRDefault="006F5A12">
      <w:pPr>
        <w:pStyle w:val="Heading4"/>
      </w:pPr>
      <w:r>
        <w:t>Precipitation</w:t>
      </w:r>
    </w:p>
    <w:p w:rsidR="00A955CD" w:rsidRDefault="006F5A12">
      <w:r>
        <w:t xml:space="preserve">Precipitation (P) was measured at three locations in Faga'alu watershed using Rainwise RAINEW tipping-bucket rain gages (RG1 and RG2) and a Vantage Pro Weather Station (Wx) (Figure 1). Data at RG2 was only recorded January-March, 2012, to determine a relationship between elevation and precipitation in the LOWER subwatershed.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erosivity, occurred at the quarry, near the location of RG1. Rainfall data from RG1 is therefore most representative of rainfall at the quarry. The total event precipitation (Psum) and event Erosivity Index (EI30) were calculated using data from RG1, with data gaps filled by 15 min interval precipitation data from Wx.  </w:t>
      </w:r>
    </w:p>
    <w:p w:rsidR="00A955CD" w:rsidRDefault="006F5A12">
      <w:pPr>
        <w:pStyle w:val="Heading4"/>
      </w:pPr>
      <w:r>
        <w:t>Water Discharge</w:t>
      </w:r>
    </w:p>
    <w:p w:rsidR="00A955CD" w:rsidRDefault="006F5A12">
      <w:r>
        <w:t xml:space="preserve">Stream gaging sites were chosen to take advantage of an existing control structure (FG1) and a stabilized stream cross section (FG3) (Duvert et al, 2010). At FG1 and FG3, Q was calculated from </w:t>
      </w:r>
      <w:commentRangeStart w:id="123"/>
      <w:del w:id="124" w:author="Trent Biggs" w:date="2015-11-23T17:49:00Z">
        <w:r w:rsidDel="009B12C7">
          <w:delText xml:space="preserve">15 minute interval </w:delText>
        </w:r>
      </w:del>
      <w:r>
        <w:t xml:space="preserve">stream stage </w:t>
      </w:r>
      <w:commentRangeEnd w:id="123"/>
      <w:r w:rsidR="009B12C7">
        <w:rPr>
          <w:rStyle w:val="CommentReference"/>
        </w:rPr>
        <w:commentReference w:id="123"/>
      </w:r>
      <w:r>
        <w:t>measurements</w:t>
      </w:r>
      <w:ins w:id="125" w:author="Trent Biggs" w:date="2015-11-23T17:49:00Z">
        <w:r w:rsidR="009B12C7">
          <w:t xml:space="preserve"> taken at 15 minute intervals and </w:t>
        </w:r>
      </w:ins>
      <w:del w:id="126" w:author="Trent Biggs" w:date="2015-11-23T17:49:00Z">
        <w:r w:rsidDel="009B12C7">
          <w:delText xml:space="preserve">, using </w:delText>
        </w:r>
      </w:del>
      <w:r>
        <w:t>a stage-Q rating curve calibrated to manual Q measurements</w:t>
      </w:r>
      <w:del w:id="127" w:author="Trent Biggs" w:date="2015-11-23T17:50:00Z">
        <w:r w:rsidDel="009B12C7">
          <w:delText xml:space="preserve"> made under baseflow and stormflow conditions</w:delText>
        </w:r>
      </w:del>
      <w:r>
        <w:t>. Q was measured in the field</w:t>
      </w:r>
      <w:ins w:id="128" w:author="Trent Biggs" w:date="2015-11-23T17:50:00Z">
        <w:r w:rsidR="009B12C7">
          <w:t xml:space="preserve"> </w:t>
        </w:r>
      </w:ins>
      <w:del w:id="129" w:author="Trent Biggs" w:date="2015-11-23T17:50:00Z">
        <w:r w:rsidDel="009B12C7">
          <w:delText xml:space="preserve"> </w:delText>
        </w:r>
      </w:del>
      <w:ins w:id="130" w:author="Trent Biggs" w:date="2015-11-23T17:50:00Z">
        <w:r w:rsidR="009B12C7">
          <w:t xml:space="preserve">under both baseflow and stormflow conditions </w:t>
        </w:r>
      </w:ins>
      <w:r>
        <w:t xml:space="preserve">by the area-velocity method (AV) using a Marsh-McBirney flowmeter to measure flow velocity and channel surveys measure cross-sectional area </w:t>
      </w:r>
      <w:r>
        <w:fldChar w:fldCharType="begin" w:fldLock="1"/>
      </w:r>
      <w:r w:rsidR="00E153E3">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fldChar w:fldCharType="separate"/>
      </w:r>
      <w:r w:rsidR="00E153E3" w:rsidRPr="00E153E3">
        <w:rPr>
          <w:noProof/>
        </w:rPr>
        <w:t>(Harrelson et al., 1994; Turnipseed and Sauer, 2010)</w:t>
      </w:r>
      <w:r>
        <w:fldChar w:fldCharType="end"/>
      </w:r>
      <w:del w:id="131" w:author="Trent Biggs" w:date="2015-11-23T17:50:00Z">
        <w:r w:rsidDel="009B12C7">
          <w:delText>(Harrelson et al., 1994</w:delText>
        </w:r>
        <w:r w:rsidR="00685CD7" w:rsidDel="009B12C7">
          <w:delText>; Turnipseed and Sauer, 2010)</w:delText>
        </w:r>
      </w:del>
      <w:r w:rsidR="00685CD7">
        <w:t xml:space="preserve">. </w:t>
      </w:r>
      <w:r>
        <w:t xml:space="preserve">The highest recorded stage was </w:t>
      </w:r>
      <w:del w:id="132" w:author="Trent Biggs" w:date="2015-11-23T17:50:00Z">
        <w:r w:rsidDel="009B12C7">
          <w:delText xml:space="preserve">much </w:delText>
        </w:r>
      </w:del>
      <w:r>
        <w:t>higher than the highest stage with measured Q, so the stage-Q rating at FG3 was extrapolated using Manning's equation, calibrating Manning's n (0.067) to the Q measurements. At FG1, the flow control structure is a masonry ogee spillway crest of a defunct stream capture. Since the highest recorded stage (120 cm) was higher than the highest stage with measured Q (17 cm), and the flow structure did not meet the assumptions for using Manning's equation to predict flow, the HEC-RAS model was used</w:t>
      </w:r>
      <w:ins w:id="133" w:author="Trent Biggs" w:date="2015-11-23T17:51:00Z">
        <w:r w:rsidR="009B12C7">
          <w:t xml:space="preserve"> to create the stage-Q relationship</w:t>
        </w:r>
      </w:ins>
      <w:r>
        <w:t xml:space="preserve"> </w:t>
      </w:r>
      <w:r>
        <w:fldChar w:fldCharType="begin" w:fldLock="1"/>
      </w:r>
      <w:r w:rsidR="00E153E3">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fldChar w:fldCharType="separate"/>
      </w:r>
      <w:r w:rsidR="00E153E3" w:rsidRPr="00E153E3">
        <w:rPr>
          <w:noProof/>
        </w:rPr>
        <w:t>(Brunner, 2010)</w:t>
      </w:r>
      <w:r>
        <w:fldChar w:fldCharType="end"/>
      </w:r>
      <w:r>
        <w:t xml:space="preserve">. </w:t>
      </w:r>
      <w:ins w:id="134" w:author="Trent Biggs" w:date="2015-11-23T17:51:00Z">
        <w:r w:rsidR="004F7948">
          <w:t xml:space="preserve"> See Appendix xx for details of the cross sections and rating curves.</w:t>
        </w:r>
      </w:ins>
    </w:p>
    <w:p w:rsidR="00A955CD" w:rsidRDefault="006F5A12">
      <w:r>
        <w:t>A suitable site for stream gaging was not present at the outlet of the LOWER_QUARRY subwatershed (FG2), so 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w:t>
      </w:r>
      <w:ins w:id="135" w:author="Trent Biggs" w:date="2015-11-23T17:52:00Z">
        <w:r w:rsidR="00603E10">
          <w:t xml:space="preserve">, particularly during small events when </w:t>
        </w:r>
      </w:ins>
      <w:ins w:id="136" w:author="Trent Biggs" w:date="2015-11-23T17:53:00Z">
        <w:r w:rsidR="00603E10">
          <w:t xml:space="preserve">specific </w:t>
        </w:r>
      </w:ins>
      <w:ins w:id="137" w:author="Trent Biggs" w:date="2015-11-23T17:52:00Z">
        <w:r w:rsidR="00603E10">
          <w:t xml:space="preserve">discharge from the UPPER watershed was small relative to </w:t>
        </w:r>
      </w:ins>
      <w:ins w:id="138" w:author="Trent Biggs" w:date="2015-11-23T17:53:00Z">
        <w:r w:rsidR="00603E10">
          <w:t xml:space="preserve">specific </w:t>
        </w:r>
      </w:ins>
      <w:ins w:id="139" w:author="Trent Biggs" w:date="2015-11-23T17:52:00Z">
        <w:r w:rsidR="00603E10">
          <w:t>discharge from the quarry</w:t>
        </w:r>
      </w:ins>
      <w:r>
        <w:t>.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rsidR="00A955CD" w:rsidRDefault="006F5A12">
      <w:pPr>
        <w:pStyle w:val="Heading4"/>
      </w:pPr>
      <w:r>
        <w:t>Continuous Suspended Sediment Concentration</w:t>
      </w:r>
    </w:p>
    <w:p w:rsidR="00A955CD" w:rsidRDefault="006F5A12">
      <w:r>
        <w:t>Continuous SSC at 15 minute intervals was estimated from 1) linear interpolation of SSC measured from water samples, and 2) 15 min interval turbidity data (T) and a T-SSC relationship calibrated to stream water samples collected over a range of Q and SSC.</w:t>
      </w:r>
    </w:p>
    <w:p w:rsidR="00A955CD" w:rsidRDefault="006F5A12">
      <w:r>
        <w:t xml:space="preserve">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w:t>
      </w:r>
      <w:r>
        <w:fldChar w:fldCharType="begin" w:fldLock="1"/>
      </w:r>
      <w:r w:rsidR="00E153E3">
        <w:instrText>ADDIN CSL_CITATION { "citationItems" : [ { "id" : "ITEM-1",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"ITEM-1", "issued" : { "date-parts" : [ [ "2014" ] ] }, "page" : "157-204", "publisher" : "Elsevier", "title" : "Measuring Suspended Sediment", "type" : "chapter", "volume" : "1" }, "uris" : [ "http://www.mendeley.com/documents/?uuid=7c127d5d-9906-4264-9512-ab5d242a4a0b" ] }, { "id" : "ITEM-2",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"ITEM-2", "issue" : "August", "issued" : { "date-parts" : [ [ "2000" ] ] }, "publisher-place" : "Reston, Va.", "title" : "Comparability of Suspended-Sediment Concentration and Total Suspended Solids Data U.S. Geological Survey Water-Resources Investigations Report 00-4191", "type" : "report" }, "uris" : [ "http://www.mendeley.com/documents/?uuid=af7bb0bd-074e-46b3-9e5e-1912c07079b0"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fldChar w:fldCharType="separate"/>
      </w:r>
      <w:r w:rsidR="00E153E3" w:rsidRPr="00E153E3">
        <w:rPr>
          <w:noProof/>
        </w:rPr>
        <w:t>(Gray, 2014; Gray et al., 2000)</w:t>
      </w:r>
      <w:r>
        <w:fldChar w:fldCharType="end"/>
      </w:r>
      <w:r>
        <w:t>. Water samples were vacuum filtered on pre-weighed 47mm diameter, 0.7 um Millipore AP40 glass fiber filters, oven dried at 100 C for one hour, cooled and weighed to determine SSC (mg/L).</w:t>
      </w:r>
    </w:p>
    <w:p w:rsidR="00A955CD" w:rsidRDefault="006F5A12">
      <w:r>
        <w:t xml:space="preserve">Interpolation of SSC values from grab samples could only be performed if at least three stream water samples were collected during a storm event </w:t>
      </w:r>
      <w:r>
        <w:fldChar w:fldCharType="begin" w:fldLock="1"/>
      </w:r>
      <w:r w:rsidR="00E153E3">
        <w:instrText>ADDIN CSL_CITATION { "citationItems" : [ { "id" : "ITEM-1", "itemData" : { "DOI" : "10.1029/2006WR005692", "ISBN" : "0043-1397", "ISSN" : "00431397", "abstract" : "This study reports sediment yields from seven small (0.18-5.42 ha) watersheds in Southern Arizona measured from 1995 to 2005. Sediment concentrations and total event sediment yields were related to storm-runoff characteristics, and statistical relationships were developed to estimate sediment yields for events with missing data. Precipitation ranged from 263 to 298 mm yr-1, runoff ranged from 8.2 to 26.4 mm yr-1, and sediment yields ranged from 0.07 to 5.7 t ha-1 yr-1, with an areal average of 2.2 t ha-1 yr-1. For six of the seven watersheds, between 6 and 10 events produced 50% of the total sediment yields over the 11-year period. On the seventh watershed, two storms produced 66% of the sediment because of differences in the geomorphology and vegetation characteristics of that area. Differences between sediment yields from all watersheds were attributable to instrumentation, watershed morphology, degree of channel incision, and vegetation.\\n", "author" : [ { "dropping-particle" : "", "family" : "Nearing", "given" : "M a", "non-dropping-particle" : "", "parse-names" : false, "suffix" : "" }, { "dropping-particle" : "", "family" : "Nichols", "given" : "M H", "non-dropping-particle" : "", "parse-names" : false, "suffix" : "" }, { "dropping-particle" : "", "family" : "Stone", "given" : "J J", "non-dropping-particle" : "", "parse-names" : false, "suffix" : "" }, { "dropping-particle" : "", "family" : "Renard", "given" : "K G", "non-dropping-particle" : "", "parse-names" : false, "suffix" : "" }, { "dropping-particle" : "", "family" : "Simanton", "given" : "J R", "non-dropping-particle" : "", "parse-names" : false, "suffix" : "" } ], "container-title" : "Water Resources Research", "id" : "ITEM-1", "issue" : "March", "issued" : { "date-parts" : [ [ "2007" ] ] }, "page" : "1-10", "title" : "Sediment yields from unit-source semiarid watersheds at Walnut Gulch", "type" : "article-journal", "volume" : "43" }, "uris" : [ "http://www.mendeley.com/documents/?uuid=9bb5573f-19da-46d9-a63f-7a804ac1122a" ] } ], "mendeley" : { "formattedCitation" : "(Nearing et al., 2007)", "plainTextFormattedCitation" : "(Nearing et al., 2007)", "previouslyFormattedCitation" : "(Nearing et al., 2007)" }, "properties" : { "noteIndex" : 0 }, "schema" : "https://github.com/citation-style-language/schema/raw/master/csl-citation.json" }</w:instrText>
      </w:r>
      <w:r>
        <w:fldChar w:fldCharType="separate"/>
      </w:r>
      <w:r w:rsidR="00E153E3" w:rsidRPr="00E153E3">
        <w:rPr>
          <w:noProof/>
        </w:rPr>
        <w:t>(Nearing et al., 2007)</w:t>
      </w:r>
      <w:r>
        <w:fldChar w:fldCharType="end"/>
      </w:r>
      <w:r>
        <w:t xml:space="preserve">, and if an SSC sample was collected within 30 minutes of peak Q. SSC was assumed to be zero at the beginning and end of each storm if no grab sample data was available for those times </w:t>
      </w:r>
      <w:r>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00E153E3" w:rsidRPr="00E153E3">
        <w:rPr>
          <w:noProof/>
        </w:rPr>
        <w:t>(Lewis et al., 2001)</w:t>
      </w:r>
      <w:r>
        <w:fldChar w:fldCharType="end"/>
      </w:r>
      <w:r>
        <w:t>.</w:t>
      </w:r>
    </w:p>
    <w:p w:rsidR="00A955CD" w:rsidRDefault="006F5A12">
      <w:r>
        <w:t xml:space="preserve">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w:t>
      </w:r>
      <w:r>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00E153E3" w:rsidRPr="00E153E3">
        <w:rPr>
          <w:noProof/>
        </w:rPr>
        <w:t>(Lewis et al., 2001)</w:t>
      </w:r>
      <w:r>
        <w:fldChar w:fldCharType="end"/>
      </w:r>
      <w:r>
        <w:t>.</w:t>
      </w:r>
    </w:p>
    <w:p w:rsidR="00A955CD" w:rsidRDefault="006F5A12">
      <w:r>
        <w:t xml:space="preserve">The T-SSC relationship can be unique to each region, stream, instrument or even each storm event </w:t>
      </w:r>
      <w:r w:rsidR="000D4F96">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0D4F96">
        <w:fldChar w:fldCharType="separate"/>
      </w:r>
      <w:r w:rsidR="00E153E3" w:rsidRPr="00E153E3">
        <w:rPr>
          <w:noProof/>
        </w:rPr>
        <w:t>(Lewis et al., 2001)</w:t>
      </w:r>
      <w:r w:rsidR="000D4F96">
        <w:fldChar w:fldCharType="end"/>
      </w:r>
      <w:r>
        <w:t xml:space="preserve">, and can be influenced by water color, dissolved solids and organic matter, temperature, and the shape, size, and composition of sediment. However, T has proved to be a robust surrogate measure of SSC in streams </w:t>
      </w:r>
      <w:r w:rsidR="000D4F96">
        <w:fldChar w:fldCharType="begin" w:fldLock="1"/>
      </w:r>
      <w:r w:rsidR="00E153E3">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0D4F96">
        <w:fldChar w:fldCharType="separate"/>
      </w:r>
      <w:r w:rsidR="00E153E3" w:rsidRPr="00E153E3">
        <w:rPr>
          <w:noProof/>
        </w:rPr>
        <w:t>(Gippel, 1995)</w:t>
      </w:r>
      <w:r w:rsidR="000D4F96">
        <w:fldChar w:fldCharType="end"/>
      </w:r>
      <w:r>
        <w:t xml:space="preserve">, and is most accurate when a unique T-SSC relationship is developed for each instrument separately, using in situ grab samples under storm conditions </w:t>
      </w:r>
      <w:r w:rsidR="000D4F96">
        <w:fldChar w:fldCharType="begin" w:fldLock="1"/>
      </w:r>
      <w:r w:rsidR="00E153E3">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0D4F96">
        <w:fldChar w:fldCharType="separate"/>
      </w:r>
      <w:r w:rsidR="00E153E3" w:rsidRPr="00E153E3">
        <w:rPr>
          <w:noProof/>
        </w:rPr>
        <w:t>(Lewis, 1996)</w:t>
      </w:r>
      <w:r w:rsidR="000D4F96">
        <w:fldChar w:fldCharType="end"/>
      </w:r>
      <w:r>
        <w:t>. A unique T-SSC relationship was developed for each turbidimeter, at each location, using T data and SSC samples from storm periods only (r² values 0.79-0.99).</w:t>
      </w:r>
      <w:ins w:id="140" w:author="Trent Biggs" w:date="2015-11-23T17:53:00Z">
        <w:r w:rsidR="00BC0A0A">
          <w:t xml:space="preserve">  See Appendix xx for details on the T-SSC relationship.</w:t>
        </w:r>
      </w:ins>
    </w:p>
    <w:p w:rsidR="00A955CD" w:rsidRDefault="006F5A12">
      <w:pPr>
        <w:pStyle w:val="Heading4"/>
      </w:pPr>
      <w:r>
        <w:t>Cumulative Probable Error (PE)</w:t>
      </w:r>
    </w:p>
    <w:p w:rsidR="00A955CD" w:rsidRDefault="006F5A12">
      <w:r>
        <w:t xml:space="preserve">Uncertainty in </w:t>
      </w:r>
      <w:r w:rsidR="00003545">
        <w:t>SSY</w:t>
      </w:r>
      <w:r w:rsidR="00003545">
        <w:rPr>
          <w:vertAlign w:val="subscript"/>
        </w:rPr>
        <w:t>EV</w:t>
      </w:r>
      <w:r>
        <w:t xml:space="preserve"> estimates arises from both measurement and model errors, including stage-Q and T-SSC (Harmel et al., 2006). The Root Mean Square Error (RMSE) method estimates the "most probable value" of the cumulative or combined error by propagating the error from each measurement and modeling procedure to the final </w:t>
      </w:r>
      <w:r w:rsidR="00003545">
        <w:t>SSY</w:t>
      </w:r>
      <w:r w:rsidR="00003545">
        <w:rPr>
          <w:vertAlign w:val="subscript"/>
        </w:rPr>
        <w:t>EV</w:t>
      </w:r>
      <w:r>
        <w:t xml:space="preserve"> calculation </w:t>
      </w:r>
      <w:r w:rsidR="000805B3">
        <w:fldChar w:fldCharType="begin" w:fldLock="1"/>
      </w:r>
      <w:r w:rsidR="00E153E3">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0805B3">
        <w:fldChar w:fldCharType="separate"/>
      </w:r>
      <w:r w:rsidR="00E153E3" w:rsidRPr="00E153E3">
        <w:rPr>
          <w:noProof/>
        </w:rPr>
        <w:t>(Topping, 1972)</w:t>
      </w:r>
      <w:r w:rsidR="000805B3">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0D4F96" w:rsidRPr="00214B43" w:rsidTr="00212424">
        <w:tc>
          <w:tcPr>
            <w:tcW w:w="1530" w:type="dxa"/>
            <w:tcBorders>
              <w:top w:val="nil"/>
              <w:left w:val="nil"/>
              <w:bottom w:val="nil"/>
              <w:right w:val="nil"/>
            </w:tcBorders>
          </w:tcPr>
          <w:p w:rsidR="000D4F96" w:rsidRPr="00214B43" w:rsidRDefault="000D4F96" w:rsidP="00212424">
            <w:pPr>
              <w:rPr>
                <w:rFonts w:ascii="Cambria" w:hAnsi="Cambria"/>
              </w:rPr>
            </w:pPr>
          </w:p>
        </w:tc>
        <w:tc>
          <w:tcPr>
            <w:tcW w:w="6480" w:type="dxa"/>
            <w:tcBorders>
              <w:top w:val="nil"/>
              <w:left w:val="nil"/>
              <w:bottom w:val="nil"/>
              <w:right w:val="nil"/>
            </w:tcBorders>
          </w:tcPr>
          <w:p w:rsidR="000D4F96" w:rsidRPr="00214B43" w:rsidRDefault="000D4F96" w:rsidP="00212424">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rsidR="000D4F96" w:rsidRPr="00214B43" w:rsidRDefault="000D4F96" w:rsidP="000805B3">
            <w:pPr>
              <w:ind w:firstLine="0"/>
              <w:rPr>
                <w:rFonts w:ascii="Cambria" w:hAnsi="Cambria"/>
              </w:rPr>
            </w:pPr>
            <w:r w:rsidRPr="00214B43">
              <w:rPr>
                <w:rFonts w:ascii="Cambria" w:hAnsi="Cambria"/>
              </w:rPr>
              <w:t xml:space="preserve">Equation </w:t>
            </w:r>
            <w:r w:rsidR="000805B3">
              <w:rPr>
                <w:rFonts w:ascii="Cambria" w:hAnsi="Cambria"/>
              </w:rPr>
              <w:t>2</w:t>
            </w:r>
          </w:p>
        </w:tc>
      </w:tr>
      <w:tr w:rsidR="000D4F96" w:rsidRPr="00214B43" w:rsidTr="00212424">
        <w:trPr>
          <w:trHeight w:val="1314"/>
        </w:trPr>
        <w:tc>
          <w:tcPr>
            <w:tcW w:w="9350" w:type="dxa"/>
            <w:gridSpan w:val="3"/>
            <w:tcBorders>
              <w:top w:val="nil"/>
              <w:left w:val="nil"/>
              <w:bottom w:val="nil"/>
              <w:right w:val="nil"/>
            </w:tcBorders>
          </w:tcPr>
          <w:p w:rsidR="000D4F96" w:rsidRPr="00BA7675" w:rsidRDefault="000D4F96" w:rsidP="000805B3">
            <w:pPr>
              <w:ind w:firstLine="0"/>
              <w:rPr>
                <w:rFonts w:cs="Times"/>
              </w:rPr>
            </w:pPr>
            <w:r w:rsidRPr="00BA7675">
              <w:rPr>
                <w:rFonts w:cs="Times"/>
              </w:rPr>
              <w:t xml:space="preserve">where </w:t>
            </w:r>
            <w:r w:rsidRPr="00BA7675">
              <w:rPr>
                <w:rFonts w:cs="Times"/>
                <w:i/>
              </w:rPr>
              <w:t>PE</w:t>
            </w:r>
            <w:r w:rsidRPr="00BA7675">
              <w:rPr>
                <w:rFonts w:cs="Times"/>
              </w:rPr>
              <w:t xml:space="preserve"> is the cumulative probable error for individual measured values (±%), </w:t>
            </w:r>
            <w:r w:rsidRPr="00BA7675">
              <w:rPr>
                <w:rFonts w:cs="Times"/>
                <w:i/>
              </w:rPr>
              <w:t>E</w:t>
            </w:r>
            <w:r w:rsidRPr="00BA7675">
              <w:rPr>
                <w:rFonts w:cs="Times"/>
                <w:i/>
                <w:vertAlign w:val="subscript"/>
              </w:rPr>
              <w:t>Qmeas</w:t>
            </w:r>
            <w:r w:rsidRPr="00BA7675">
              <w:rPr>
                <w:rFonts w:cs="Times"/>
              </w:rPr>
              <w:t xml:space="preserve"> is uncertainty in Q measurements (±%), </w:t>
            </w:r>
            <w:r w:rsidRPr="00BA7675">
              <w:rPr>
                <w:rFonts w:cs="Times"/>
                <w:i/>
              </w:rPr>
              <w:t>E</w:t>
            </w:r>
            <w:r w:rsidRPr="00BA7675">
              <w:rPr>
                <w:rFonts w:cs="Times"/>
                <w:i/>
                <w:vertAlign w:val="subscript"/>
              </w:rPr>
              <w:t>SSCmeas</w:t>
            </w:r>
            <w:r w:rsidRPr="00BA7675">
              <w:rPr>
                <w:rFonts w:cs="Times"/>
              </w:rPr>
              <w:t xml:space="preserve"> is uncertainty in SSC measurements (± %), </w:t>
            </w:r>
            <w:r w:rsidRPr="00BA7675">
              <w:rPr>
                <w:rFonts w:cs="Times"/>
                <w:i/>
              </w:rPr>
              <w:t>E</w:t>
            </w:r>
            <w:r w:rsidRPr="00BA7675">
              <w:rPr>
                <w:rFonts w:cs="Times"/>
                <w:i/>
                <w:vertAlign w:val="subscript"/>
              </w:rPr>
              <w:t>Qmod</w:t>
            </w:r>
            <w:r w:rsidRPr="00BA7675">
              <w:rPr>
                <w:rFonts w:cs="Times"/>
              </w:rPr>
              <w:t xml:space="preserve"> is uncertainty in Q modeled by the Stage-Q relationship (RMSE, as ±% of the mean observed Q), </w:t>
            </w:r>
            <w:r w:rsidRPr="00BA7675">
              <w:rPr>
                <w:rFonts w:cs="Times"/>
                <w:i/>
              </w:rPr>
              <w:t>E</w:t>
            </w:r>
            <w:r w:rsidRPr="00BA7675">
              <w:rPr>
                <w:rFonts w:cs="Times"/>
                <w:i/>
                <w:vertAlign w:val="subscript"/>
              </w:rPr>
              <w:t>SSCmod</w:t>
            </w:r>
            <w:r w:rsidRPr="00BA7675">
              <w:rPr>
                <w:rFonts w:cs="Times"/>
              </w:rPr>
              <w:t xml:space="preserve"> is uncertainty in SSC modeled by the T-SSC relationship (RMSE, a</w:t>
            </w:r>
            <w:r w:rsidR="000805B3">
              <w:rPr>
                <w:rFonts w:cs="Times"/>
              </w:rPr>
              <w:t>s ± % of the mean observed SSC)</w:t>
            </w:r>
            <w:r w:rsidR="000805B3">
              <w:rPr>
                <w:rFonts w:cs="Times"/>
              </w:rPr>
              <w:fldChar w:fldCharType="begin" w:fldLock="1"/>
            </w:r>
            <w:r w:rsidR="00E153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0805B3">
              <w:rPr>
                <w:rFonts w:cs="Times"/>
              </w:rPr>
              <w:fldChar w:fldCharType="separate"/>
            </w:r>
            <w:r w:rsidR="00E153E3" w:rsidRPr="00E153E3">
              <w:rPr>
                <w:rFonts w:cs="Times"/>
                <w:noProof/>
              </w:rPr>
              <w:t>(Harmel et al., 2009)</w:t>
            </w:r>
            <w:r w:rsidR="000805B3">
              <w:rPr>
                <w:rFonts w:cs="Times"/>
              </w:rPr>
              <w:fldChar w:fldCharType="end"/>
            </w:r>
            <w:r w:rsidRPr="00BA7675">
              <w:rPr>
                <w:rFonts w:cs="Times"/>
              </w:rPr>
              <w:t xml:space="preserve">.  </w:t>
            </w:r>
          </w:p>
        </w:tc>
      </w:tr>
    </w:tbl>
    <w:p w:rsidR="00A955CD" w:rsidRDefault="00003545">
      <w:r>
        <w:t>E</w:t>
      </w:r>
      <w:r>
        <w:rPr>
          <w:vertAlign w:val="subscript"/>
        </w:rPr>
        <w:t>Qmeas</w:t>
      </w:r>
      <w:r w:rsidR="006F5A12">
        <w:t xml:space="preserve">  and </w:t>
      </w:r>
      <w:r>
        <w:t>E</w:t>
      </w:r>
      <w:r>
        <w:rPr>
          <w:vertAlign w:val="subscript"/>
        </w:rPr>
        <w:t>SSCmeas</w:t>
      </w:r>
      <w:r w:rsidR="006F5A12">
        <w:t xml:space="preserve"> were estimated using lookup tables from the DUET-H/WQ software tool </w:t>
      </w:r>
      <w:r w:rsidR="000805B3">
        <w:fldChar w:fldCharType="begin" w:fldLock="1"/>
      </w:r>
      <w:r w:rsidR="00E153E3">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0805B3">
        <w:fldChar w:fldCharType="separate"/>
      </w:r>
      <w:r w:rsidR="00E153E3" w:rsidRPr="00E153E3">
        <w:rPr>
          <w:noProof/>
        </w:rPr>
        <w:t>(Harmel et al., 2009)</w:t>
      </w:r>
      <w:r w:rsidR="000805B3">
        <w:fldChar w:fldCharType="end"/>
      </w:r>
      <w:r w:rsidR="006F5A12">
        <w:t xml:space="preserve">. The effect of uncertain </w:t>
      </w:r>
      <w:r>
        <w:t>SSY</w:t>
      </w:r>
      <w:r>
        <w:rPr>
          <w:vertAlign w:val="subscript"/>
        </w:rPr>
        <w:t>EV</w:t>
      </w:r>
      <w:r w:rsidR="006F5A12">
        <w:t xml:space="preserve"> estimates may complicate conclusions about contributions from subwatersheds, anthropogenic impacts, and </w:t>
      </w:r>
      <w:r>
        <w:t>SSY</w:t>
      </w:r>
      <w:r>
        <w:rPr>
          <w:vertAlign w:val="subscript"/>
        </w:rPr>
        <w:t>EV</w:t>
      </w:r>
      <w:r w:rsidR="006F5A12">
        <w:t xml:space="preserve">-Storm Metric relationships. This is common in sediment yield studies where successful models estimate SSY with ±50-100% accuracy </w:t>
      </w:r>
      <w:r w:rsidR="000805B3">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805B3">
        <w:fldChar w:fldCharType="separate"/>
      </w:r>
      <w:r w:rsidR="00E153E3" w:rsidRPr="00E153E3">
        <w:rPr>
          <w:noProof/>
        </w:rPr>
        <w:t>(Duvert et al., 2012)</w:t>
      </w:r>
      <w:r w:rsidR="000805B3">
        <w:fldChar w:fldCharType="end"/>
      </w:r>
      <w:r w:rsidR="006F5A12">
        <w:t xml:space="preserve"> but the difference in SSY from undisturbed and disturbed areas was expected to be much larger than the cumulative uncertainty. PE was calculated for </w:t>
      </w:r>
      <w:r>
        <w:t>SSY</w:t>
      </w:r>
      <w:r>
        <w:rPr>
          <w:vertAlign w:val="subscript"/>
        </w:rPr>
        <w:t>EV</w:t>
      </w:r>
      <w:r w:rsidR="006F5A12">
        <w:t xml:space="preserve"> from the UPPER and TOTAL watersheds, but not calculated for </w:t>
      </w:r>
      <w:r>
        <w:t>SSY</w:t>
      </w:r>
      <w:r>
        <w:rPr>
          <w:vertAlign w:val="subscript"/>
        </w:rPr>
        <w:t>EV</w:t>
      </w:r>
      <w:r w:rsidR="006F5A12">
        <w:t xml:space="preserve"> from the LOWER subwatershed since it was calculated as the difference of </w:t>
      </w:r>
      <w:r>
        <w:t>SSY</w:t>
      </w:r>
      <w:r>
        <w:rPr>
          <w:vertAlign w:val="subscript"/>
        </w:rPr>
        <w:t>UPPER</w:t>
      </w:r>
      <w:r w:rsidR="006F5A12">
        <w:t xml:space="preserve"> and </w:t>
      </w:r>
      <w:r>
        <w:t>SSY</w:t>
      </w:r>
      <w:r>
        <w:rPr>
          <w:vertAlign w:val="subscript"/>
        </w:rPr>
        <w:t>TOTAL</w:t>
      </w:r>
      <w:r w:rsidR="006F5A12">
        <w:t>.</w:t>
      </w:r>
    </w:p>
    <w:p w:rsidR="00A955CD" w:rsidRDefault="006F5A12">
      <w:pPr>
        <w:pStyle w:val="Heading3"/>
      </w:pPr>
      <w:r>
        <w:t>Relationship of sediment load to sediment budget</w:t>
      </w:r>
    </w:p>
    <w:p w:rsidR="00A955CD" w:rsidRDefault="006F5A12">
      <w:r>
        <w:t xml:space="preserve">We use the measured sediment yield at three locations to quantify the in-stream </w:t>
      </w:r>
      <w:ins w:id="141" w:author="Trent Biggs" w:date="2015-11-23T17:54:00Z">
        <w:r w:rsidR="00BC0A0A">
          <w:t xml:space="preserve">suspended </w:t>
        </w:r>
      </w:ins>
      <w:r>
        <w:t xml:space="preserve">sediment budget. Other components of sediment budgets include channel erosion and or channel and floodplain deposition </w:t>
      </w:r>
      <w:r w:rsidR="000805B3">
        <w:fldChar w:fldCharType="begin" w:fldLock="1"/>
      </w:r>
      <w:r w:rsidR="00E153E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0805B3">
        <w:fldChar w:fldCharType="separate"/>
      </w:r>
      <w:r w:rsidR="00E153E3" w:rsidRPr="00E153E3">
        <w:rPr>
          <w:noProof/>
        </w:rPr>
        <w:t>(Walling and Collins, 2008)</w:t>
      </w:r>
      <w:r w:rsidR="000805B3">
        <w:fldChar w:fldCharType="end"/>
      </w:r>
      <w:r>
        <w:t>. Sediment storage and remobilization can significantly complicate the interpretation of in-stream loads, and complicate the identification of a land use signal. In Faga'alu, the channel bed is predominantly large volcanic cobbles and coarse gravel, with no significant deposits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rsidR="00A955CD" w:rsidRDefault="006F5A12">
      <w:pPr>
        <w:pStyle w:val="Heading3"/>
      </w:pPr>
      <w:r>
        <w:t>Quantifying SSY from disturbed and undisturbed subwatersheds</w:t>
      </w:r>
    </w:p>
    <w:p w:rsidR="00A955CD" w:rsidRDefault="006F5A12">
      <w:r>
        <w:t xml:space="preserve">A main objective for this study was to quantify anthropogenic changes in </w:t>
      </w:r>
      <w:del w:id="142" w:author="Trent Biggs" w:date="2015-11-23T17:54:00Z">
        <w:r w:rsidDel="00BC0A0A">
          <w:delText>SSY from Faga'alu Stream (</w:delText>
        </w:r>
      </w:del>
      <w:r w:rsidR="00003545">
        <w:t>SSY</w:t>
      </w:r>
      <w:r w:rsidR="00003545">
        <w:rPr>
          <w:vertAlign w:val="subscript"/>
        </w:rPr>
        <w:t>TOTAL</w:t>
      </w:r>
      <w:r>
        <w:t xml:space="preserve"> </w:t>
      </w:r>
      <w:ins w:id="143" w:author="Trent Biggs" w:date="2015-11-23T17:54:00Z">
        <w:r w:rsidR="00BC0A0A">
          <w:t xml:space="preserve">as </w:t>
        </w:r>
      </w:ins>
      <w:r>
        <w:t>measured at FG3</w:t>
      </w:r>
      <w:del w:id="144" w:author="Trent Biggs" w:date="2015-11-23T17:54:00Z">
        <w:r w:rsidDel="00BC0A0A">
          <w:delText>)</w:delText>
        </w:r>
      </w:del>
      <w:r>
        <w:t xml:space="preserve">. Relative contributions to </w:t>
      </w:r>
      <w:r w:rsidR="00003545">
        <w:t>SSY</w:t>
      </w:r>
      <w:r w:rsidR="00003545">
        <w:rPr>
          <w:vertAlign w:val="subscript"/>
        </w:rPr>
        <w:t>TOTAL</w:t>
      </w:r>
      <w:r>
        <w:t xml:space="preserve"> from undisturbed and human-disturbed areas were assessed using two approaches: 1) comparing SSY contributions from subwatersheds for each storm and the average of all storms, and 2) the Disturbance Ratio (DR).</w:t>
      </w:r>
    </w:p>
    <w:p w:rsidR="00A955CD" w:rsidRDefault="006F5A12">
      <w:r>
        <w:t xml:space="preserve">The percent contributions of subwatersheds to </w:t>
      </w:r>
      <w:r w:rsidR="00003545">
        <w:t>SSY</w:t>
      </w:r>
      <w:r w:rsidR="00003545">
        <w:rPr>
          <w:vertAlign w:val="subscript"/>
        </w:rPr>
        <w:t>TOTAL</w:t>
      </w:r>
      <w:r>
        <w:t xml:space="preserve"> were calculated from </w:t>
      </w:r>
      <w:r w:rsidR="00003545">
        <w:t>SSY</w:t>
      </w:r>
      <w:r w:rsidR="00003545">
        <w:rPr>
          <w:vertAlign w:val="subscript"/>
        </w:rPr>
        <w:t>EV</w:t>
      </w:r>
      <w:r>
        <w:t xml:space="preserve"> measured at FG1, FG2, and FG3 (Figure 1). SSY</w:t>
      </w:r>
      <w:ins w:id="145" w:author="Trent Biggs" w:date="2015-11-23T17:55:00Z">
        <w:r w:rsidR="00B02B57">
          <w:rPr>
            <w:vertAlign w:val="subscript"/>
          </w:rPr>
          <w:t>EV</w:t>
        </w:r>
      </w:ins>
      <w:r>
        <w:t xml:space="preserve"> from the UPPER subwatershed was measured at FG1 (</w:t>
      </w:r>
      <w:r w:rsidR="00003545">
        <w:t>SSY</w:t>
      </w:r>
      <w:ins w:id="146" w:author="Trent Biggs" w:date="2015-11-23T17:55:00Z">
        <w:r w:rsidR="00B02B57">
          <w:rPr>
            <w:vertAlign w:val="subscript"/>
          </w:rPr>
          <w:t>EV_U</w:t>
        </w:r>
      </w:ins>
      <w:del w:id="147" w:author="Trent Biggs" w:date="2015-11-23T17:55:00Z">
        <w:r w:rsidR="00003545" w:rsidDel="00B02B57">
          <w:rPr>
            <w:vertAlign w:val="subscript"/>
          </w:rPr>
          <w:delText>U</w:delText>
        </w:r>
      </w:del>
      <w:r w:rsidR="00003545">
        <w:rPr>
          <w:vertAlign w:val="subscript"/>
        </w:rPr>
        <w:t>PPER</w:t>
      </w:r>
      <w:r>
        <w:t xml:space="preserve"> = </w:t>
      </w:r>
      <w:r w:rsidR="00003545">
        <w:t>SSY</w:t>
      </w:r>
      <w:ins w:id="148" w:author="Trent Biggs" w:date="2015-11-23T17:55:00Z">
        <w:r w:rsidR="00B02B57">
          <w:rPr>
            <w:vertAlign w:val="subscript"/>
          </w:rPr>
          <w:t>EV_F</w:t>
        </w:r>
      </w:ins>
      <w:del w:id="149" w:author="Trent Biggs" w:date="2015-11-23T17:55:00Z">
        <w:r w:rsidR="00003545" w:rsidDel="00B02B57">
          <w:rPr>
            <w:vertAlign w:val="subscript"/>
          </w:rPr>
          <w:delText>F</w:delText>
        </w:r>
      </w:del>
      <w:r w:rsidR="00003545">
        <w:rPr>
          <w:vertAlign w:val="subscript"/>
        </w:rPr>
        <w:t>G1</w:t>
      </w:r>
      <w:r>
        <w:t xml:space="preserve">). SSY from the LOWER subwatershed was calculated as </w:t>
      </w:r>
      <w:r w:rsidR="00003545">
        <w:t>SSY</w:t>
      </w:r>
      <w:ins w:id="150" w:author="Trent Biggs" w:date="2015-11-23T17:55:00Z">
        <w:r w:rsidR="00B02B57">
          <w:rPr>
            <w:vertAlign w:val="subscript"/>
          </w:rPr>
          <w:t>EV_L</w:t>
        </w:r>
      </w:ins>
      <w:del w:id="151" w:author="Trent Biggs" w:date="2015-11-23T17:55:00Z">
        <w:r w:rsidR="00003545" w:rsidDel="00B02B57">
          <w:rPr>
            <w:vertAlign w:val="subscript"/>
          </w:rPr>
          <w:delText>L</w:delText>
        </w:r>
      </w:del>
      <w:r w:rsidR="00003545">
        <w:rPr>
          <w:vertAlign w:val="subscript"/>
        </w:rPr>
        <w:t>OWER</w:t>
      </w:r>
      <w:r>
        <w:t>=</w:t>
      </w:r>
      <w:r w:rsidR="00003545">
        <w:t>SSY</w:t>
      </w:r>
      <w:ins w:id="152" w:author="Trent Biggs" w:date="2015-11-23T17:55:00Z">
        <w:r w:rsidR="00B02B57">
          <w:rPr>
            <w:vertAlign w:val="subscript"/>
          </w:rPr>
          <w:t>EV_F</w:t>
        </w:r>
      </w:ins>
      <w:del w:id="153" w:author="Trent Biggs" w:date="2015-11-23T17:55:00Z">
        <w:r w:rsidR="00003545" w:rsidDel="00B02B57">
          <w:rPr>
            <w:vertAlign w:val="subscript"/>
          </w:rPr>
          <w:delText>F</w:delText>
        </w:r>
      </w:del>
      <w:r w:rsidR="00003545">
        <w:rPr>
          <w:vertAlign w:val="subscript"/>
        </w:rPr>
        <w:t>G3</w:t>
      </w:r>
      <w:r>
        <w:t>-</w:t>
      </w:r>
      <w:r w:rsidR="00003545">
        <w:t>SSY</w:t>
      </w:r>
      <w:ins w:id="154" w:author="Trent Biggs" w:date="2015-11-23T17:55:00Z">
        <w:r w:rsidR="00B02B57">
          <w:rPr>
            <w:vertAlign w:val="subscript"/>
          </w:rPr>
          <w:t>EV_F</w:t>
        </w:r>
      </w:ins>
      <w:del w:id="155" w:author="Trent Biggs" w:date="2015-11-23T17:55:00Z">
        <w:r w:rsidR="00003545" w:rsidDel="00B02B57">
          <w:rPr>
            <w:vertAlign w:val="subscript"/>
          </w:rPr>
          <w:delText>F</w:delText>
        </w:r>
      </w:del>
      <w:r w:rsidR="00003545">
        <w:rPr>
          <w:vertAlign w:val="subscript"/>
        </w:rPr>
        <w:t>G1</w:t>
      </w:r>
      <w:r>
        <w:t xml:space="preserve">. Where </w:t>
      </w:r>
      <w:r w:rsidR="00003545">
        <w:t>SSY</w:t>
      </w:r>
      <w:r w:rsidR="00003545">
        <w:rPr>
          <w:vertAlign w:val="subscript"/>
        </w:rPr>
        <w:t>EV</w:t>
      </w:r>
      <w:r>
        <w:t xml:space="preserve"> data at FG2 were also available, the contributions from the quarry subwatershed (</w:t>
      </w:r>
      <w:r w:rsidR="00003545">
        <w:t>SSY</w:t>
      </w:r>
      <w:ins w:id="156" w:author="Trent Biggs" w:date="2015-11-23T17:55:00Z">
        <w:r w:rsidR="00B02B57">
          <w:rPr>
            <w:vertAlign w:val="subscript"/>
          </w:rPr>
          <w:t>EV_L</w:t>
        </w:r>
      </w:ins>
      <w:del w:id="157" w:author="Trent Biggs" w:date="2015-11-23T17:55:00Z">
        <w:r w:rsidR="00003545" w:rsidDel="00B02B57">
          <w:rPr>
            <w:vertAlign w:val="subscript"/>
          </w:rPr>
          <w:delText>L</w:delText>
        </w:r>
      </w:del>
      <w:r w:rsidR="00003545">
        <w:rPr>
          <w:vertAlign w:val="subscript"/>
        </w:rPr>
        <w:t>OWER_QUARRY</w:t>
      </w:r>
      <w:r>
        <w:t xml:space="preserve"> = </w:t>
      </w:r>
      <w:r w:rsidR="00003545">
        <w:t>SSY</w:t>
      </w:r>
      <w:ins w:id="158" w:author="Trent Biggs" w:date="2015-11-23T17:55:00Z">
        <w:r w:rsidR="00B02B57">
          <w:rPr>
            <w:vertAlign w:val="subscript"/>
          </w:rPr>
          <w:t>EV_F</w:t>
        </w:r>
      </w:ins>
      <w:del w:id="159" w:author="Trent Biggs" w:date="2015-11-23T17:55:00Z">
        <w:r w:rsidR="00003545" w:rsidDel="00B02B57">
          <w:rPr>
            <w:vertAlign w:val="subscript"/>
          </w:rPr>
          <w:delText>F</w:delText>
        </w:r>
      </w:del>
      <w:r w:rsidR="00003545">
        <w:rPr>
          <w:vertAlign w:val="subscript"/>
        </w:rPr>
        <w:t>G2</w:t>
      </w:r>
      <w:r>
        <w:t>-</w:t>
      </w:r>
      <w:r w:rsidR="00003545">
        <w:t>SSY</w:t>
      </w:r>
      <w:ins w:id="160" w:author="Trent Biggs" w:date="2015-11-23T17:56:00Z">
        <w:r w:rsidR="00B02B57">
          <w:rPr>
            <w:vertAlign w:val="subscript"/>
          </w:rPr>
          <w:t>EV_F</w:t>
        </w:r>
      </w:ins>
      <w:del w:id="161" w:author="Trent Biggs" w:date="2015-11-23T17:56:00Z">
        <w:r w:rsidR="00003545" w:rsidDel="00B02B57">
          <w:rPr>
            <w:vertAlign w:val="subscript"/>
          </w:rPr>
          <w:delText>F</w:delText>
        </w:r>
      </w:del>
      <w:r w:rsidR="00003545">
        <w:rPr>
          <w:vertAlign w:val="subscript"/>
        </w:rPr>
        <w:t>G1</w:t>
      </w:r>
      <w:r>
        <w:t>), and village subwatershed (</w:t>
      </w:r>
      <w:r w:rsidR="00003545">
        <w:t>SSY</w:t>
      </w:r>
      <w:ins w:id="162" w:author="Trent Biggs" w:date="2015-11-23T17:56:00Z">
        <w:r w:rsidR="00B02B57">
          <w:rPr>
            <w:vertAlign w:val="subscript"/>
          </w:rPr>
          <w:t>EV_L</w:t>
        </w:r>
      </w:ins>
      <w:del w:id="163" w:author="Trent Biggs" w:date="2015-11-23T17:56:00Z">
        <w:r w:rsidR="00003545" w:rsidDel="00B02B57">
          <w:rPr>
            <w:vertAlign w:val="subscript"/>
          </w:rPr>
          <w:delText>L</w:delText>
        </w:r>
      </w:del>
      <w:r w:rsidR="00003545">
        <w:rPr>
          <w:vertAlign w:val="subscript"/>
        </w:rPr>
        <w:t>OWER_VILLAGE</w:t>
      </w:r>
      <w:r>
        <w:t xml:space="preserve"> = </w:t>
      </w:r>
      <w:r w:rsidR="00003545">
        <w:t>SSY</w:t>
      </w:r>
      <w:ins w:id="164" w:author="Trent Biggs" w:date="2015-11-23T17:56:00Z">
        <w:r w:rsidR="00B02B57">
          <w:rPr>
            <w:vertAlign w:val="subscript"/>
          </w:rPr>
          <w:t>EV_F</w:t>
        </w:r>
      </w:ins>
      <w:del w:id="165" w:author="Trent Biggs" w:date="2015-11-23T17:56:00Z">
        <w:r w:rsidR="00003545" w:rsidDel="00B02B57">
          <w:rPr>
            <w:vertAlign w:val="subscript"/>
          </w:rPr>
          <w:delText>F</w:delText>
        </w:r>
      </w:del>
      <w:r w:rsidR="00003545">
        <w:rPr>
          <w:vertAlign w:val="subscript"/>
        </w:rPr>
        <w:t>G3</w:t>
      </w:r>
      <w:r>
        <w:t>-</w:t>
      </w:r>
      <w:r w:rsidR="00003545">
        <w:t>SSY</w:t>
      </w:r>
      <w:ins w:id="166" w:author="Trent Biggs" w:date="2015-11-23T17:56:00Z">
        <w:r w:rsidR="00B02B57">
          <w:rPr>
            <w:vertAlign w:val="subscript"/>
          </w:rPr>
          <w:t>EV_F</w:t>
        </w:r>
      </w:ins>
      <w:del w:id="167" w:author="Trent Biggs" w:date="2015-11-23T17:56:00Z">
        <w:r w:rsidR="00003545" w:rsidDel="00B02B57">
          <w:rPr>
            <w:vertAlign w:val="subscript"/>
          </w:rPr>
          <w:delText>F</w:delText>
        </w:r>
      </w:del>
      <w:r w:rsidR="00003545">
        <w:rPr>
          <w:vertAlign w:val="subscript"/>
        </w:rPr>
        <w:t>G2</w:t>
      </w:r>
      <w:r>
        <w:t xml:space="preserve">) were calculated separately. </w:t>
      </w:r>
    </w:p>
    <w:p w:rsidR="00A955CD" w:rsidRDefault="006F5A12">
      <w:r>
        <w:t>Land cover in the LOWER subwatershed includes both undisturbed and human-disturbed surfaces. To calculate SSY from disturbed areas, SSY</w:t>
      </w:r>
      <w:ins w:id="168" w:author="Trent Biggs" w:date="2015-11-23T17:56:00Z">
        <w:r w:rsidR="003525EB">
          <w:rPr>
            <w:vertAlign w:val="subscript"/>
          </w:rPr>
          <w:t>EV</w:t>
        </w:r>
      </w:ins>
      <w:r>
        <w:t xml:space="preserve"> from undisturbed areas was estimated using the specific SSY</w:t>
      </w:r>
      <w:ins w:id="169" w:author="Trent Biggs" w:date="2015-11-23T17:56:00Z">
        <w:r w:rsidR="003525EB">
          <w:rPr>
            <w:vertAlign w:val="subscript"/>
          </w:rPr>
          <w:t>EV</w:t>
        </w:r>
      </w:ins>
      <w:r>
        <w:t xml:space="preserve"> (sSSY</w:t>
      </w:r>
      <w:ins w:id="170" w:author="Trent Biggs" w:date="2015-11-23T17:56:00Z">
        <w:r w:rsidR="003525EB">
          <w:rPr>
            <w:vertAlign w:val="subscript"/>
          </w:rPr>
          <w:t>EV</w:t>
        </w:r>
      </w:ins>
      <w:r>
        <w:t xml:space="preserve"> tons/km²) from the UPPER subwatershed multiplied by the undisturbed area in the LOWER subwatershed:</w:t>
      </w: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6570"/>
        <w:gridCol w:w="2420"/>
      </w:tblGrid>
      <w:tr w:rsidR="000805B3" w:rsidRPr="00214B43" w:rsidTr="000805B3">
        <w:tc>
          <w:tcPr>
            <w:tcW w:w="360" w:type="dxa"/>
          </w:tcPr>
          <w:p w:rsidR="000805B3" w:rsidRPr="00214B43" w:rsidRDefault="000805B3" w:rsidP="00212424">
            <w:pPr>
              <w:rPr>
                <w:rFonts w:ascii="Cambria" w:hAnsi="Cambria"/>
              </w:rPr>
            </w:pPr>
          </w:p>
        </w:tc>
        <w:tc>
          <w:tcPr>
            <w:tcW w:w="6570" w:type="dxa"/>
          </w:tcPr>
          <w:p w:rsidR="000805B3" w:rsidRPr="00214B43" w:rsidRDefault="002E4774" w:rsidP="00212424">
            <w:pPr>
              <w:rPr>
                <w:rFonts w:ascii="Cambria" w:hAnsi="Cambria"/>
              </w:rPr>
            </w:pPr>
            <m:oMathPara>
              <m:oMath>
                <m:sSub>
                  <m:sSubPr>
                    <m:ctrlPr>
                      <w:rPr>
                        <w:rFonts w:ascii="Cambria Math" w:hAnsi="Cambria Math"/>
                        <w:i/>
                      </w:rPr>
                    </m:ctrlPr>
                  </m:sSubPr>
                  <m:e>
                    <m:r>
                      <w:rPr>
                        <w:rFonts w:ascii="Cambria Math" w:hAnsi="Cambria Math"/>
                      </w:rPr>
                      <m:t>SSY</m:t>
                    </m:r>
                  </m:e>
                  <m:sub>
                    <m:r>
                      <w:ins w:id="171" w:author="Trent Biggs" w:date="2015-11-23T17:56:00Z">
                        <w:rPr>
                          <w:rFonts w:ascii="Cambria Math" w:hAnsi="Cambria Math"/>
                        </w:rPr>
                        <m:t>EV_d</m:t>
                      </w:ins>
                    </m:r>
                    <m:r>
                      <w:del w:id="172" w:author="Trent Biggs" w:date="2015-11-23T17:56:00Z">
                        <w:rPr>
                          <w:rFonts w:ascii="Cambria Math" w:hAnsi="Cambria Math"/>
                        </w:rPr>
                        <m:t>d</m:t>
                      </w:del>
                    </m:r>
                    <m:r>
                      <w:rPr>
                        <w:rFonts w:ascii="Cambria Math" w:hAnsi="Cambria Math"/>
                      </w:rPr>
                      <m:t>ist</m:t>
                    </m:r>
                    <m:r>
                      <w:ins w:id="173" w:author="Trent Biggs" w:date="2015-11-23T17:57:00Z">
                        <w:rPr>
                          <w:rFonts w:ascii="Cambria Math" w:hAnsi="Cambria Math"/>
                        </w:rPr>
                        <m:t>rb</m:t>
                      </w:ins>
                    </m:r>
                    <m:r>
                      <w:del w:id="174" w:author="Trent Biggs" w:date="2015-11-23T17:57:00Z">
                        <w:rPr>
                          <w:rFonts w:ascii="Cambria Math" w:hAnsi="Cambria Math"/>
                        </w:rPr>
                        <m:t>urbed</m:t>
                      </w:del>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ins w:id="175" w:author="Trent Biggs" w:date="2015-11-23T17:56:00Z">
                        <w:rPr>
                          <w:rFonts w:ascii="Cambria Math" w:hAnsi="Cambria Math"/>
                        </w:rPr>
                        <m:t>EV_s</m:t>
                      </w:ins>
                    </m:r>
                    <m:r>
                      <w:del w:id="176" w:author="Trent Biggs" w:date="2015-11-23T17:56:00Z">
                        <w:rPr>
                          <w:rFonts w:ascii="Cambria Math" w:hAnsi="Cambria Math"/>
                        </w:rPr>
                        <m:t>s</m:t>
                      </w:del>
                    </m:r>
                    <m:r>
                      <w:rPr>
                        <w:rFonts w:ascii="Cambria Math" w:hAnsi="Cambria Math"/>
                      </w:rPr>
                      <m:t>ub</m:t>
                    </m:r>
                    <m:r>
                      <w:ins w:id="177" w:author="Trent Biggs" w:date="2015-11-23T17:57:00Z">
                        <w:rPr>
                          <w:rFonts w:ascii="Cambria Math" w:hAnsi="Cambria Math"/>
                        </w:rPr>
                        <m:t>ws</m:t>
                      </w:ins>
                    </m:r>
                    <m:r>
                      <w:del w:id="178" w:author="Trent Biggs" w:date="2015-11-23T17:57:00Z">
                        <w:rPr>
                          <w:rFonts w:ascii="Cambria Math" w:hAnsi="Cambria Math"/>
                        </w:rPr>
                        <m:t>watershed</m:t>
                      </w:del>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ins w:id="179" w:author="Trent Biggs" w:date="2015-11-23T17:57:00Z">
                            <w:rPr>
                              <w:rFonts w:ascii="Cambria Math" w:hAnsi="Cambria Math"/>
                            </w:rPr>
                            <m:t>EV_U</m:t>
                          </w:ins>
                        </m:r>
                        <m:r>
                          <w:del w:id="180" w:author="Trent Biggs" w:date="2015-11-23T17:57:00Z">
                            <w:rPr>
                              <w:rFonts w:ascii="Cambria Math" w:hAnsi="Cambria Math"/>
                            </w:rPr>
                            <m:t>U</m:t>
                          </w:del>
                        </m:r>
                        <m:r>
                          <w:rPr>
                            <w:rFonts w:ascii="Cambria Math" w:hAnsi="Cambria Math"/>
                          </w:rPr>
                          <m:t>PPER</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undist</m:t>
                        </m:r>
                      </m:sub>
                    </m:sSub>
                  </m:e>
                </m:d>
              </m:oMath>
            </m:oMathPara>
          </w:p>
        </w:tc>
        <w:tc>
          <w:tcPr>
            <w:tcW w:w="2420" w:type="dxa"/>
          </w:tcPr>
          <w:p w:rsidR="000805B3" w:rsidRPr="00214B43" w:rsidRDefault="000805B3" w:rsidP="00212424">
            <w:pPr>
              <w:jc w:val="right"/>
              <w:rPr>
                <w:rFonts w:ascii="Cambria" w:hAnsi="Cambria"/>
              </w:rPr>
            </w:pPr>
            <w:r w:rsidRPr="00214B43">
              <w:rPr>
                <w:rFonts w:ascii="Cambria" w:hAnsi="Cambria"/>
              </w:rPr>
              <w:t xml:space="preserve">Equation </w:t>
            </w:r>
            <w:r>
              <w:rPr>
                <w:rFonts w:ascii="Cambria" w:hAnsi="Cambria"/>
              </w:rPr>
              <w:t>3</w:t>
            </w:r>
          </w:p>
        </w:tc>
      </w:tr>
      <w:tr w:rsidR="000805B3" w:rsidRPr="00214B43" w:rsidTr="000805B3">
        <w:tc>
          <w:tcPr>
            <w:tcW w:w="9350" w:type="dxa"/>
            <w:gridSpan w:val="3"/>
          </w:tcPr>
          <w:p w:rsidR="000805B3" w:rsidRPr="00BA7675" w:rsidRDefault="000805B3">
            <w:pPr>
              <w:ind w:firstLine="0"/>
              <w:rPr>
                <w:rFonts w:cs="Times"/>
              </w:rPr>
            </w:pPr>
            <w:r w:rsidRPr="00BA7675">
              <w:rPr>
                <w:rFonts w:cs="Times"/>
              </w:rPr>
              <w:t>where</w:t>
            </w:r>
            <w:r w:rsidRPr="00BA7675">
              <w:rPr>
                <w:rFonts w:cs="Times"/>
                <w:i/>
              </w:rPr>
              <w:t xml:space="preserve"> SSY</w:t>
            </w:r>
            <w:ins w:id="181" w:author="Trent Biggs" w:date="2015-11-23T17:57:00Z">
              <w:r w:rsidR="007E1FC8">
                <w:rPr>
                  <w:rFonts w:cs="Times"/>
                  <w:i/>
                  <w:vertAlign w:val="subscript"/>
                </w:rPr>
                <w:t>EV_d</w:t>
              </w:r>
            </w:ins>
            <w:del w:id="182" w:author="Trent Biggs" w:date="2015-11-23T17:57:00Z">
              <w:r w:rsidRPr="00BA7675" w:rsidDel="007E1FC8">
                <w:rPr>
                  <w:rFonts w:cs="Times"/>
                  <w:i/>
                  <w:vertAlign w:val="subscript"/>
                </w:rPr>
                <w:delText>d</w:delText>
              </w:r>
            </w:del>
            <w:r w:rsidRPr="00BA7675">
              <w:rPr>
                <w:rFonts w:cs="Times"/>
                <w:i/>
                <w:vertAlign w:val="subscript"/>
              </w:rPr>
              <w:t>ist</w:t>
            </w:r>
            <w:ins w:id="183" w:author="Trent Biggs" w:date="2015-11-23T17:57:00Z">
              <w:r w:rsidR="007E1FC8">
                <w:rPr>
                  <w:rFonts w:cs="Times"/>
                  <w:i/>
                  <w:vertAlign w:val="subscript"/>
                </w:rPr>
                <w:t>rb</w:t>
              </w:r>
            </w:ins>
            <w:del w:id="184" w:author="Trent Biggs" w:date="2015-11-23T17:57:00Z">
              <w:r w:rsidRPr="00BA7675" w:rsidDel="007E1FC8">
                <w:rPr>
                  <w:rFonts w:cs="Times"/>
                  <w:i/>
                  <w:vertAlign w:val="subscript"/>
                </w:rPr>
                <w:delText>urbed</w:delText>
              </w:r>
            </w:del>
            <w:r w:rsidRPr="00BA7675">
              <w:rPr>
                <w:rFonts w:cs="Times"/>
              </w:rPr>
              <w:t xml:space="preserve"> is SSY from disturbed areas only (tons), </w:t>
            </w:r>
            <w:r w:rsidRPr="00BA7675">
              <w:rPr>
                <w:rFonts w:cs="Times"/>
                <w:i/>
              </w:rPr>
              <w:t>SSY</w:t>
            </w:r>
            <w:ins w:id="185" w:author="Trent Biggs" w:date="2015-11-23T17:58:00Z">
              <w:r w:rsidR="007E1FC8">
                <w:rPr>
                  <w:rFonts w:cs="Times"/>
                  <w:i/>
                  <w:vertAlign w:val="subscript"/>
                </w:rPr>
                <w:t>EV_s</w:t>
              </w:r>
            </w:ins>
            <w:del w:id="186" w:author="Trent Biggs" w:date="2015-11-23T17:58:00Z">
              <w:r w:rsidRPr="00BA7675" w:rsidDel="007E1FC8">
                <w:rPr>
                  <w:rFonts w:cs="Times"/>
                  <w:i/>
                  <w:vertAlign w:val="subscript"/>
                </w:rPr>
                <w:delText>s</w:delText>
              </w:r>
            </w:del>
            <w:r w:rsidRPr="00BA7675">
              <w:rPr>
                <w:rFonts w:cs="Times"/>
                <w:i/>
                <w:vertAlign w:val="subscript"/>
              </w:rPr>
              <w:t>ubw</w:t>
            </w:r>
            <w:ins w:id="187" w:author="Trent Biggs" w:date="2015-11-23T17:58:00Z">
              <w:r w:rsidR="007E1FC8">
                <w:rPr>
                  <w:rFonts w:cs="Times"/>
                  <w:i/>
                  <w:vertAlign w:val="subscript"/>
                </w:rPr>
                <w:t>s</w:t>
              </w:r>
            </w:ins>
            <w:del w:id="188" w:author="Trent Biggs" w:date="2015-11-23T17:58:00Z">
              <w:r w:rsidRPr="00BA7675" w:rsidDel="007E1FC8">
                <w:rPr>
                  <w:rFonts w:cs="Times"/>
                  <w:i/>
                  <w:vertAlign w:val="subscript"/>
                </w:rPr>
                <w:delText>atershed</w:delText>
              </w:r>
            </w:del>
            <w:r w:rsidRPr="00BA7675">
              <w:rPr>
                <w:rFonts w:cs="Times"/>
              </w:rPr>
              <w:t xml:space="preserve"> is SSY</w:t>
            </w:r>
            <w:ins w:id="189" w:author="Trent Biggs" w:date="2015-11-23T17:58:00Z">
              <w:r w:rsidR="007E1FC8">
                <w:rPr>
                  <w:rFonts w:cs="Times"/>
                  <w:vertAlign w:val="subscript"/>
                </w:rPr>
                <w:t>EV</w:t>
              </w:r>
            </w:ins>
            <w:r w:rsidRPr="00BA7675">
              <w:rPr>
                <w:rFonts w:cs="Times"/>
              </w:rPr>
              <w:t xml:space="preserve"> </w:t>
            </w:r>
            <w:r>
              <w:rPr>
                <w:rFonts w:cs="Times"/>
              </w:rPr>
              <w:t xml:space="preserve">(tons) </w:t>
            </w:r>
            <w:r w:rsidRPr="00BA7675">
              <w:rPr>
                <w:rFonts w:cs="Times"/>
              </w:rPr>
              <w:t>measured fr</w:t>
            </w:r>
            <w:r>
              <w:rPr>
                <w:rFonts w:cs="Times"/>
              </w:rPr>
              <w:t>om the disturbed subwatershed (</w:t>
            </w:r>
            <w:ins w:id="190" w:author="Trent Biggs" w:date="2015-11-23T18:00:00Z">
              <w:r w:rsidR="00EB35A3">
                <w:rPr>
                  <w:rFonts w:cs="Times"/>
                </w:rPr>
                <w:t>e.g. SSY</w:t>
              </w:r>
              <w:r w:rsidR="00EB35A3">
                <w:rPr>
                  <w:rFonts w:cs="Times"/>
                  <w:vertAlign w:val="subscript"/>
                </w:rPr>
                <w:t>EV</w:t>
              </w:r>
              <w:r w:rsidR="00EB35A3" w:rsidRPr="00EB35A3">
                <w:rPr>
                  <w:rFonts w:cs="Times"/>
                  <w:vertAlign w:val="subscript"/>
                </w:rPr>
                <w:t>_FG3</w:t>
              </w:r>
              <w:r w:rsidR="00EB35A3">
                <w:rPr>
                  <w:rFonts w:cs="Times"/>
                </w:rPr>
                <w:t xml:space="preserve">- </w:t>
              </w:r>
            </w:ins>
            <w:r w:rsidRPr="00EB35A3">
              <w:rPr>
                <w:rFonts w:cs="Times"/>
              </w:rPr>
              <w:t>SSY</w:t>
            </w:r>
            <w:ins w:id="191" w:author="Trent Biggs" w:date="2015-11-23T17:58:00Z">
              <w:r w:rsidR="007E1FC8" w:rsidRPr="00EB35A3">
                <w:rPr>
                  <w:rFonts w:cs="Times"/>
                  <w:vertAlign w:val="subscript"/>
                </w:rPr>
                <w:t>EV</w:t>
              </w:r>
              <w:r w:rsidR="007E1FC8">
                <w:rPr>
                  <w:rFonts w:cs="Times"/>
                  <w:vertAlign w:val="subscript"/>
                </w:rPr>
                <w:t>_F</w:t>
              </w:r>
            </w:ins>
            <w:del w:id="192" w:author="Trent Biggs" w:date="2015-11-23T17:58:00Z">
              <w:r w:rsidRPr="000E3321" w:rsidDel="007E1FC8">
                <w:rPr>
                  <w:rFonts w:cs="Times"/>
                  <w:vertAlign w:val="subscript"/>
                </w:rPr>
                <w:delText>F</w:delText>
              </w:r>
            </w:del>
            <w:r w:rsidRPr="000E3321">
              <w:rPr>
                <w:rFonts w:cs="Times"/>
                <w:vertAlign w:val="subscript"/>
              </w:rPr>
              <w:t>G2</w:t>
            </w:r>
            <w:del w:id="193" w:author="Trent Biggs" w:date="2015-11-23T18:00:00Z">
              <w:r w:rsidDel="00EB35A3">
                <w:rPr>
                  <w:rFonts w:cs="Times"/>
                </w:rPr>
                <w:delText>, SSY</w:delText>
              </w:r>
            </w:del>
            <w:del w:id="194" w:author="Trent Biggs" w:date="2015-11-23T17:58:00Z">
              <w:r w:rsidRPr="000E3321" w:rsidDel="007E1FC8">
                <w:rPr>
                  <w:rFonts w:cs="Times"/>
                  <w:vertAlign w:val="subscript"/>
                </w:rPr>
                <w:delText>F</w:delText>
              </w:r>
            </w:del>
            <w:del w:id="195" w:author="Trent Biggs" w:date="2015-11-23T18:00:00Z">
              <w:r w:rsidRPr="000E3321" w:rsidDel="00EB35A3">
                <w:rPr>
                  <w:rFonts w:cs="Times"/>
                  <w:vertAlign w:val="subscript"/>
                </w:rPr>
                <w:delText>G3</w:delText>
              </w:r>
            </w:del>
            <w:r w:rsidRPr="00BA7675">
              <w:rPr>
                <w:rFonts w:cs="Times"/>
              </w:rPr>
              <w:t xml:space="preserve">), </w:t>
            </w:r>
            <w:r w:rsidRPr="00BA7675">
              <w:rPr>
                <w:rFonts w:cs="Times"/>
                <w:i/>
              </w:rPr>
              <w:t>sSSY</w:t>
            </w:r>
            <w:ins w:id="196" w:author="Trent Biggs" w:date="2015-11-23T17:58:00Z">
              <w:r w:rsidR="007E1FC8">
                <w:rPr>
                  <w:rFonts w:cs="Times"/>
                  <w:i/>
                  <w:vertAlign w:val="subscript"/>
                </w:rPr>
                <w:t>EV_U</w:t>
              </w:r>
            </w:ins>
            <w:del w:id="197" w:author="Trent Biggs" w:date="2015-11-23T17:58:00Z">
              <w:r w:rsidRPr="00BA7675" w:rsidDel="007E1FC8">
                <w:rPr>
                  <w:rFonts w:cs="Times"/>
                  <w:i/>
                  <w:vertAlign w:val="subscript"/>
                </w:rPr>
                <w:delText>U</w:delText>
              </w:r>
            </w:del>
            <w:r w:rsidRPr="00BA7675">
              <w:rPr>
                <w:rFonts w:cs="Times"/>
                <w:i/>
                <w:vertAlign w:val="subscript"/>
              </w:rPr>
              <w:t>PPER</w:t>
            </w:r>
            <w:r w:rsidRPr="00BA7675">
              <w:rPr>
                <w:rFonts w:cs="Times"/>
              </w:rPr>
              <w:t xml:space="preserve"> is specific SSY</w:t>
            </w:r>
            <w:ins w:id="198" w:author="Trent Biggs" w:date="2015-11-23T17:58:00Z">
              <w:r w:rsidR="007E1FC8">
                <w:rPr>
                  <w:rFonts w:cs="Times"/>
                  <w:vertAlign w:val="subscript"/>
                </w:rPr>
                <w:t>EV</w:t>
              </w:r>
            </w:ins>
            <w:r>
              <w:rPr>
                <w:rFonts w:cs="Times"/>
              </w:rPr>
              <w:t xml:space="preserve"> </w:t>
            </w:r>
            <w:r w:rsidRPr="00BA7675">
              <w:rPr>
                <w:rFonts w:cs="Times"/>
              </w:rPr>
              <w:t>(tons/km2) from the UPPER subwatershed</w:t>
            </w:r>
            <w:r>
              <w:rPr>
                <w:rFonts w:cs="Times"/>
              </w:rPr>
              <w:t xml:space="preserve"> (SSY</w:t>
            </w:r>
            <w:ins w:id="199" w:author="Trent Biggs" w:date="2015-11-23T17:58:00Z">
              <w:r w:rsidR="007E1FC8">
                <w:rPr>
                  <w:rFonts w:cs="Times"/>
                  <w:vertAlign w:val="subscript"/>
                </w:rPr>
                <w:t>EV_F</w:t>
              </w:r>
            </w:ins>
            <w:del w:id="200" w:author="Trent Biggs" w:date="2015-11-23T17:58:00Z">
              <w:r w:rsidRPr="000E3321" w:rsidDel="007E1FC8">
                <w:rPr>
                  <w:rFonts w:cs="Times"/>
                  <w:vertAlign w:val="subscript"/>
                </w:rPr>
                <w:delText>F</w:delText>
              </w:r>
            </w:del>
            <w:r w:rsidRPr="000E3321">
              <w:rPr>
                <w:rFonts w:cs="Times"/>
                <w:vertAlign w:val="subscript"/>
              </w:rPr>
              <w:t>G</w:t>
            </w:r>
            <w:ins w:id="201" w:author="Trent Biggs" w:date="2015-11-23T18:00:00Z">
              <w:r w:rsidR="00EB35A3">
                <w:rPr>
                  <w:rFonts w:cs="Times"/>
                  <w:vertAlign w:val="subscript"/>
                </w:rPr>
                <w:t>1</w:t>
              </w:r>
            </w:ins>
            <w:del w:id="202" w:author="Trent Biggs" w:date="2015-11-23T18:00:00Z">
              <w:r w:rsidRPr="000E3321" w:rsidDel="00EB35A3">
                <w:rPr>
                  <w:rFonts w:cs="Times"/>
                  <w:vertAlign w:val="subscript"/>
                </w:rPr>
                <w:delText>3</w:delText>
              </w:r>
            </w:del>
            <w:r>
              <w:rPr>
                <w:rFonts w:cs="Times"/>
              </w:rPr>
              <w:t>)</w:t>
            </w:r>
            <w:r w:rsidRPr="00BA7675">
              <w:rPr>
                <w:rFonts w:cs="Times"/>
              </w:rPr>
              <w:t xml:space="preserve">, and </w:t>
            </w:r>
            <w:r w:rsidRPr="00BA7675">
              <w:rPr>
                <w:rFonts w:cs="Times"/>
                <w:i/>
              </w:rPr>
              <w:t>A</w:t>
            </w:r>
            <w:r>
              <w:rPr>
                <w:rFonts w:cs="Times"/>
                <w:i/>
              </w:rPr>
              <w:t>rea</w:t>
            </w:r>
            <w:r w:rsidRPr="00BB649C">
              <w:rPr>
                <w:rFonts w:cs="Times"/>
                <w:i/>
                <w:vertAlign w:val="subscript"/>
              </w:rPr>
              <w:t>undist</w:t>
            </w:r>
            <w:r w:rsidRPr="00BA7675">
              <w:rPr>
                <w:rFonts w:cs="Times"/>
                <w:i/>
              </w:rPr>
              <w:t xml:space="preserve"> </w:t>
            </w:r>
            <w:r w:rsidRPr="00BA7675">
              <w:rPr>
                <w:rFonts w:cs="Times"/>
              </w:rPr>
              <w:t>is the area of undisturbed forest in the disturbed subwatershed (km</w:t>
            </w:r>
            <w:r w:rsidRPr="007E1FC8">
              <w:rPr>
                <w:rFonts w:cs="Times"/>
                <w:vertAlign w:val="superscript"/>
                <w:rPrChange w:id="203" w:author="Trent Biggs" w:date="2015-11-23T17:58:00Z">
                  <w:rPr>
                    <w:rFonts w:cs="Times"/>
                  </w:rPr>
                </w:rPrChange>
              </w:rPr>
              <w:t>2</w:t>
            </w:r>
            <w:r w:rsidRPr="00BA7675">
              <w:rPr>
                <w:rFonts w:cs="Times"/>
              </w:rPr>
              <w:t xml:space="preserve">). </w:t>
            </w:r>
          </w:p>
        </w:tc>
      </w:tr>
    </w:tbl>
    <w:p w:rsidR="00A955CD" w:rsidRDefault="006F5A12">
      <w:r>
        <w:t xml:space="preserve">The disturbance ratio (DR) is the ratio of </w:t>
      </w:r>
      <w:r w:rsidR="00003545">
        <w:t>SSY</w:t>
      </w:r>
      <w:r w:rsidR="00003545">
        <w:rPr>
          <w:vertAlign w:val="subscript"/>
        </w:rPr>
        <w:t>EV</w:t>
      </w:r>
      <w:r>
        <w:t xml:space="preserve"> from the wat</w:t>
      </w:r>
      <w:r w:rsidR="000805B3">
        <w:t>ershed under current condition</w:t>
      </w:r>
      <w:r>
        <w:t xml:space="preserve">s to SSY under pre-disturbance conditions, estimated using </w:t>
      </w:r>
      <w:r w:rsidR="00003545">
        <w:t>sSSY</w:t>
      </w:r>
      <w:r w:rsidR="00003545">
        <w:rPr>
          <w:vertAlign w:val="subscript"/>
        </w:rPr>
        <w:t>UPPER</w:t>
      </w:r>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585"/>
        <w:gridCol w:w="2060"/>
      </w:tblGrid>
      <w:tr w:rsidR="000805B3" w:rsidRPr="00214B43" w:rsidTr="000805B3">
        <w:trPr>
          <w:trHeight w:val="717"/>
        </w:trPr>
        <w:tc>
          <w:tcPr>
            <w:tcW w:w="1705" w:type="dxa"/>
          </w:tcPr>
          <w:p w:rsidR="000805B3" w:rsidRPr="00214B43" w:rsidRDefault="000805B3" w:rsidP="00212424">
            <w:pPr>
              <w:rPr>
                <w:rFonts w:ascii="Cambria" w:hAnsi="Cambria"/>
              </w:rPr>
            </w:pPr>
          </w:p>
        </w:tc>
        <w:tc>
          <w:tcPr>
            <w:tcW w:w="5585" w:type="dxa"/>
          </w:tcPr>
          <w:p w:rsidR="000805B3" w:rsidRPr="00214B43" w:rsidRDefault="000805B3" w:rsidP="00212424">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m:t>
                        </m:r>
                        <m:r>
                          <m:rPr>
                            <m:sty m:val="p"/>
                          </m:rPr>
                          <w:rPr>
                            <w:rStyle w:val="CommentReference"/>
                            <w:rFonts w:eastAsia="Times New Roman"/>
                          </w:rPr>
                          <w:commentReference w:id="204"/>
                        </m:r>
                        <m:r>
                          <w:rPr>
                            <w:rFonts w:ascii="Cambria Math" w:hAnsi="Cambria Math"/>
                          </w:rPr>
                          <m:t>SY</m:t>
                        </m:r>
                      </m:e>
                      <m:sub>
                        <m:r>
                          <w:rPr>
                            <w:rFonts w:ascii="Cambria Math" w:hAnsi="Cambria Math"/>
                          </w:rPr>
                          <m:t>FG3</m:t>
                        </m:r>
                      </m:sub>
                    </m:sSub>
                  </m:num>
                  <m:den>
                    <m:sSub>
                      <m:sSubPr>
                        <m:ctrlPr>
                          <w:rPr>
                            <w:rFonts w:ascii="Cambria Math" w:hAnsi="Cambria Math"/>
                            <w:i/>
                          </w:rPr>
                        </m:ctrlPr>
                      </m:sSubPr>
                      <m:e>
                        <m:r>
                          <w:rPr>
                            <w:rFonts w:ascii="Cambria Math" w:hAnsi="Cambria Math"/>
                          </w:rPr>
                          <m:t>A</m:t>
                        </m:r>
                      </m:e>
                      <m:sub>
                        <m:r>
                          <w:rPr>
                            <w:rFonts w:ascii="Cambria Math" w:hAnsi="Cambria Math"/>
                          </w:rPr>
                          <m:t>FG3</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2060" w:type="dxa"/>
          </w:tcPr>
          <w:p w:rsidR="000805B3" w:rsidRPr="00214B43" w:rsidRDefault="000805B3" w:rsidP="00212424">
            <w:pPr>
              <w:jc w:val="right"/>
              <w:rPr>
                <w:rFonts w:ascii="Cambria" w:hAnsi="Cambria"/>
              </w:rPr>
            </w:pPr>
            <w:r w:rsidRPr="00214B43">
              <w:rPr>
                <w:rFonts w:ascii="Cambria" w:hAnsi="Cambria"/>
              </w:rPr>
              <w:t xml:space="preserve">Equation </w:t>
            </w:r>
            <w:r>
              <w:rPr>
                <w:rFonts w:ascii="Cambria" w:hAnsi="Cambria"/>
              </w:rPr>
              <w:t>4</w:t>
            </w:r>
          </w:p>
        </w:tc>
      </w:tr>
      <w:tr w:rsidR="000805B3" w:rsidRPr="00214B43" w:rsidTr="00212424">
        <w:trPr>
          <w:trHeight w:val="357"/>
        </w:trPr>
        <w:tc>
          <w:tcPr>
            <w:tcW w:w="9350" w:type="dxa"/>
            <w:gridSpan w:val="3"/>
          </w:tcPr>
          <w:p w:rsidR="000805B3" w:rsidRPr="00214B43" w:rsidRDefault="000805B3" w:rsidP="000805B3">
            <w:pPr>
              <w:ind w:firstLine="0"/>
              <w:rPr>
                <w:rFonts w:ascii="Cambria" w:hAnsi="Cambria"/>
              </w:rPr>
            </w:pPr>
            <w:r>
              <w:t>where A</w:t>
            </w:r>
            <w:r w:rsidRPr="005F7568">
              <w:rPr>
                <w:vertAlign w:val="subscript"/>
              </w:rPr>
              <w:t>FG3</w:t>
            </w:r>
            <w:r>
              <w:t xml:space="preserve"> is the cumulative watershed area draining to FG3.</w:t>
            </w:r>
          </w:p>
        </w:tc>
      </w:tr>
    </w:tbl>
    <w:p w:rsidR="00A955CD" w:rsidRDefault="006F5A12">
      <w:r>
        <w:t xml:space="preserve">Both Equation </w:t>
      </w:r>
      <w:r w:rsidR="000805B3">
        <w:t>3 and 4</w:t>
      </w:r>
      <w:r>
        <w:t xml:space="preserve"> assume that the whole watershed was originally covered in forest, and sSSY from forested areas in the LOWER subwatershed equals sSSY from the undisturbed UPPER watershed. SSY from the disturbed portions of the LOWER subwatershed (Equation </w:t>
      </w:r>
      <w:r w:rsidR="000805B3">
        <w:t>3</w:t>
      </w:r>
      <w:r>
        <w:t>) was used to calculate a DR for just the disturbed areas in the LOWER subwatershed.</w:t>
      </w:r>
    </w:p>
    <w:p w:rsidR="00A955CD" w:rsidRDefault="006F5A12">
      <w:pPr>
        <w:pStyle w:val="Heading3"/>
      </w:pPr>
      <w:r>
        <w:t>Predicting event suspended sediment yield (</w:t>
      </w:r>
      <w:r w:rsidR="00003545">
        <w:t>SSY</w:t>
      </w:r>
      <w:r w:rsidR="00003545">
        <w:rPr>
          <w:vertAlign w:val="subscript"/>
        </w:rPr>
        <w:t>EV</w:t>
      </w:r>
      <w:r>
        <w:t>)</w:t>
      </w:r>
    </w:p>
    <w:p w:rsidR="00A955CD" w:rsidRDefault="006F5A12">
      <w:r>
        <w:t xml:space="preserve">Four storm metrics were tested as predictors of </w:t>
      </w:r>
      <w:r w:rsidR="00003545">
        <w:t>SSY</w:t>
      </w:r>
      <w:r w:rsidR="00003545">
        <w:rPr>
          <w:vertAlign w:val="subscript"/>
        </w:rPr>
        <w:t>EV</w:t>
      </w:r>
      <w:r>
        <w:t xml:space="preserve">: total event precipitation (Psum), event Erosivity Index (EI30) </w:t>
      </w:r>
      <w:r w:rsidR="000805B3">
        <w:fldChar w:fldCharType="begin" w:fldLock="1"/>
      </w:r>
      <w:r w:rsidR="00E153E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"10.1002/hyp", "author" : [ { "dropping-particle" : "", "family" : "Kinnell", "given" : "P I A", "non-dropping-particle" : "", "parse-names" : false, "suffix" : "" } ], "container-title" : "Hydrological processes", "id" : "ITEM-2", "issued" : { "date-parts" : [ [ "2013" ] ] }, "title" : "Modelling event soil losses using the Q R EI 30 index within RUSLE2", "type" : "article-journal" }, "uris" : [ "http://www.mendeley.com/documents/?uuid=623b7e31-0c7e-4366-a8e5-181f79795c29" ] } ], "mendeley" : { "formattedCitation" : "(Hicks, 1990; Kinnell, 2013)", "plainTextFormattedCitation" : "(Hicks, 1990; Kinnell, 2013)", "previouslyFormattedCitation" : "(Hicks, 1990; Kinnell, 2013)" }, "properties" : { "noteIndex" : 0 }, "schema" : "https://github.com/citation-style-language/schema/raw/master/csl-citation.json" }</w:instrText>
      </w:r>
      <w:r w:rsidR="000805B3">
        <w:fldChar w:fldCharType="separate"/>
      </w:r>
      <w:r w:rsidR="00E153E3" w:rsidRPr="00E153E3">
        <w:rPr>
          <w:noProof/>
        </w:rPr>
        <w:t>(Hicks, 1990; Kinnell, 2013)</w:t>
      </w:r>
      <w:r w:rsidR="000805B3">
        <w:fldChar w:fldCharType="end"/>
      </w:r>
      <w:r>
        <w:t xml:space="preserve">, total event water discharge (Qsum), and maximum event water discharge (Qmax) </w:t>
      </w:r>
      <w:r w:rsidR="000805B3">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0805B3">
        <w:fldChar w:fldCharType="separate"/>
      </w:r>
      <w:r w:rsidR="00E153E3" w:rsidRPr="00E153E3">
        <w:rPr>
          <w:noProof/>
        </w:rPr>
        <w:t>(Duvert et al., 2012; Rodrigues et al., 2013)</w:t>
      </w:r>
      <w:r w:rsidR="000805B3">
        <w:fldChar w:fldCharType="end"/>
      </w:r>
      <w:r>
        <w:t xml:space="preserve">. </w:t>
      </w:r>
      <w:r w:rsidR="00003545">
        <w:t>SSY</w:t>
      </w:r>
      <w:r w:rsidR="00003545">
        <w:rPr>
          <w:vertAlign w:val="subscript"/>
        </w:rPr>
        <w:t>EV</w:t>
      </w:r>
      <w:r>
        <w:t xml:space="preserve"> and the discharge metrics (Qsum and Qmax) were normalized by watershed area to compare different sized watersheds.</w:t>
      </w:r>
    </w:p>
    <w:p w:rsidR="00A955CD" w:rsidRDefault="006F5A12">
      <w:r>
        <w:t xml:space="preserve">The relationship between </w:t>
      </w:r>
      <w:r w:rsidR="00003545">
        <w:t>SSY</w:t>
      </w:r>
      <w:r w:rsidR="0000354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0805B3" w:rsidRPr="00214B43" w:rsidTr="00212424">
        <w:tc>
          <w:tcPr>
            <w:tcW w:w="3116" w:type="dxa"/>
            <w:tcBorders>
              <w:top w:val="nil"/>
              <w:left w:val="nil"/>
              <w:bottom w:val="nil"/>
              <w:right w:val="nil"/>
            </w:tcBorders>
          </w:tcPr>
          <w:p w:rsidR="000805B3" w:rsidRPr="00214B43" w:rsidRDefault="000805B3" w:rsidP="00212424">
            <w:pPr>
              <w:spacing w:after="120"/>
              <w:rPr>
                <w:rFonts w:ascii="Cambria" w:hAnsi="Cambria"/>
              </w:rPr>
            </w:pPr>
          </w:p>
        </w:tc>
        <w:tc>
          <w:tcPr>
            <w:tcW w:w="3117" w:type="dxa"/>
            <w:tcBorders>
              <w:top w:val="nil"/>
              <w:left w:val="nil"/>
              <w:bottom w:val="nil"/>
              <w:right w:val="nil"/>
            </w:tcBorders>
          </w:tcPr>
          <w:p w:rsidR="000805B3" w:rsidRPr="00214B43" w:rsidRDefault="002E4774" w:rsidP="0021242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rsidR="000805B3" w:rsidRPr="00214B43" w:rsidRDefault="000805B3" w:rsidP="00212424">
            <w:pPr>
              <w:spacing w:after="120"/>
              <w:jc w:val="right"/>
              <w:rPr>
                <w:rFonts w:ascii="Cambria" w:hAnsi="Cambria"/>
              </w:rPr>
            </w:pPr>
            <w:r w:rsidRPr="00214B43">
              <w:rPr>
                <w:rFonts w:ascii="Cambria" w:hAnsi="Cambria"/>
              </w:rPr>
              <w:t xml:space="preserve">Equation </w:t>
            </w:r>
            <w:r>
              <w:rPr>
                <w:rFonts w:ascii="Cambria" w:hAnsi="Cambria"/>
              </w:rPr>
              <w:t>5</w:t>
            </w:r>
          </w:p>
        </w:tc>
      </w:tr>
      <w:tr w:rsidR="000805B3" w:rsidRPr="00214B43" w:rsidTr="00212424">
        <w:trPr>
          <w:trHeight w:val="1170"/>
        </w:trPr>
        <w:tc>
          <w:tcPr>
            <w:tcW w:w="9350" w:type="dxa"/>
            <w:gridSpan w:val="3"/>
            <w:tcBorders>
              <w:top w:val="nil"/>
              <w:left w:val="nil"/>
              <w:bottom w:val="nil"/>
              <w:right w:val="nil"/>
            </w:tcBorders>
          </w:tcPr>
          <w:p w:rsidR="000805B3" w:rsidRPr="00BA7675" w:rsidRDefault="000805B3" w:rsidP="00212424">
            <w:pPr>
              <w:spacing w:after="120"/>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sidRPr="00BA7675">
              <w:rPr>
                <w:rFonts w:cs="Times"/>
              </w:rPr>
              <w:fldChar w:fldCharType="begin" w:fldLock="1"/>
            </w:r>
            <w:r w:rsidR="00E153E3">
              <w:rPr>
                <w:rFonts w:cs="Times"/>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sidRPr="00BA7675">
              <w:rPr>
                <w:rFonts w:cs="Times"/>
              </w:rPr>
              <w:fldChar w:fldCharType="separate"/>
            </w:r>
            <w:r w:rsidR="00E153E3" w:rsidRPr="00E153E3">
              <w:rPr>
                <w:rFonts w:cs="Times"/>
                <w:noProof/>
              </w:rPr>
              <w:t>(Basher et al., 2011; Duvert et al., 2012; Hicks, 1990)</w:t>
            </w:r>
            <w:r w:rsidRPr="00BA7675">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rsidR="00A955CD" w:rsidRDefault="006F5A12">
      <w:r>
        <w:t xml:space="preserve">The regression coefficients (α and β) for the UPPER and TOTAL watersheds were tested for statistically significant differences using Analysis of Covariance (ANCOVA) </w:t>
      </w:r>
      <w:r w:rsidR="000805B3">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0805B3">
        <w:fldChar w:fldCharType="separate"/>
      </w:r>
      <w:r w:rsidR="00E153E3" w:rsidRPr="00E153E3">
        <w:rPr>
          <w:noProof/>
        </w:rPr>
        <w:t>(Lewis et al., 2001)</w:t>
      </w:r>
      <w:r w:rsidR="000805B3">
        <w:fldChar w:fldCharType="end"/>
      </w:r>
      <w:r>
        <w:t>. A higher intercept (α) for the human-disturbed watershed indicates higher sediment yield for the same size storm event, compared to sediment yield from undisturbed areas. A difference in slope (β)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rsidR="00A955CD" w:rsidRDefault="006F5A12">
      <w:pPr>
        <w:pStyle w:val="Heading3"/>
      </w:pPr>
      <w:r>
        <w:t>Annual estimates of SSY and sSSY</w:t>
      </w:r>
    </w:p>
    <w:p w:rsidR="00A955CD" w:rsidRDefault="006F5A12">
      <w:r>
        <w:t xml:space="preserve">Annual estimates of SSY and sSSY were </w:t>
      </w:r>
      <w:ins w:id="205" w:author="Trent Biggs" w:date="2015-11-23T18:02:00Z">
        <w:r w:rsidR="008B0AF8">
          <w:t>calculated</w:t>
        </w:r>
      </w:ins>
      <w:del w:id="206" w:author="Trent Biggs" w:date="2015-11-23T18:02:00Z">
        <w:r w:rsidDel="008B0AF8">
          <w:delText>used</w:delText>
        </w:r>
      </w:del>
      <w:r>
        <w:t xml:space="preserve"> to compare Faga'alu with </w:t>
      </w:r>
      <w:ins w:id="207" w:author="Trent Biggs" w:date="2015-11-23T18:01:00Z">
        <w:r w:rsidR="008B0AF8">
          <w:t xml:space="preserve">SSY from other watersheds reported in the </w:t>
        </w:r>
      </w:ins>
      <w:del w:id="208" w:author="Trent Biggs" w:date="2015-11-23T18:01:00Z">
        <w:r w:rsidDel="008B0AF8">
          <w:delText xml:space="preserve">other </w:delText>
        </w:r>
      </w:del>
      <w:r>
        <w:t>literature. A continuous annual time-series of SSY was not possible at the study site due to the discontinuous field campaigns and failure of or damage to the turbidimeters during some months. Continuous records of P and Q were available for 2014, so the Psum-</w:t>
      </w:r>
      <w:r w:rsidR="00003545">
        <w:t>SSY</w:t>
      </w:r>
      <w:r w:rsidR="00003545">
        <w:rPr>
          <w:vertAlign w:val="subscript"/>
        </w:rPr>
        <w:t>EV</w:t>
      </w:r>
      <w:r>
        <w:t xml:space="preserve"> and Qmax-</w:t>
      </w:r>
      <w:r w:rsidR="00003545">
        <w:t>SSY</w:t>
      </w:r>
      <w:r w:rsidR="00003545">
        <w:rPr>
          <w:vertAlign w:val="subscript"/>
        </w:rPr>
        <w:t>EV</w:t>
      </w:r>
      <w:r>
        <w:t xml:space="preserve"> models (Eq</w:t>
      </w:r>
      <w:r w:rsidR="007363E8">
        <w:t>uation 5</w:t>
      </w:r>
      <w:r>
        <w:t xml:space="preserve">) were used to predict SSY for all storms in 2014 </w:t>
      </w:r>
      <w:r w:rsidR="007363E8">
        <w:fldChar w:fldCharType="begin" w:fldLock="1"/>
      </w:r>
      <w:r w:rsidR="00E153E3">
        <w:instrText>ADDIN CSL_CITATION { "citationItems" : [ { "id" : "ITEM-1",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"ITEM-1", "issued" : { "date-parts" : [ [ "1997" ] ] }, "page" : "73-95", "title" : "Erosion and sediment transport from the market gardening lands at Pukekohe, Auckland, New Zealand", "type" : "article-journal", "volume" : "36" }, "uris" : [ "http://www.mendeley.com/documents/?uuid=01a202d4-0300-4781-8441-a414c3f1a9cf" ] } ], "mendeley" : { "formattedCitation" : "(Basher et al., 1997)", "plainTextFormattedCitation" : "(Basher et al., 1997)", "previouslyFormattedCitation" : "(Basher et al., 1997)" }, "properties" : { "noteIndex" : 0 }, "schema" : "https://github.com/citation-style-language/schema/raw/master/csl-citation.json" }</w:instrText>
      </w:r>
      <w:r w:rsidR="007363E8">
        <w:fldChar w:fldCharType="separate"/>
      </w:r>
      <w:r w:rsidR="00E153E3" w:rsidRPr="00E153E3">
        <w:rPr>
          <w:noProof/>
        </w:rPr>
        <w:t>(Basher et al., 1997)</w:t>
      </w:r>
      <w:r w:rsidR="007363E8">
        <w:fldChar w:fldCharType="end"/>
      </w:r>
      <w:r>
        <w:t>. Sediment mitigation structures were installed at the quarry in October 2014, greatly reducing SSY from the LOWER_QUARRY subwatershed (unpublished data), so the Qmax-SSY relationship developed prior to the mitigation was used to calculate the annual pre-mitigation sediment yield. For storms with no Qmax data at FG3, Qmax was predicted from a linear regression between Qmax at FG1 and Qmax at FG3 for the study period (</w:t>
      </w:r>
      <w:ins w:id="209" w:author="Trent Biggs" w:date="2015-11-23T18:02:00Z">
        <w:r w:rsidR="008B0AF8">
          <w:t>R</w:t>
        </w:r>
        <w:r w:rsidR="008B0AF8">
          <w:rPr>
            <w:vertAlign w:val="superscript"/>
          </w:rPr>
          <w:t>2</w:t>
        </w:r>
        <w:r w:rsidR="008B0AF8">
          <w:t xml:space="preserve">?  </w:t>
        </w:r>
        <w:commentRangeStart w:id="210"/>
        <w:r w:rsidR="008B0AF8">
          <w:t>Appendix xx? Or Dissertation</w:t>
        </w:r>
        <w:commentRangeEnd w:id="210"/>
        <w:r w:rsidR="008B0AF8">
          <w:rPr>
            <w:rStyle w:val="CommentReference"/>
          </w:rPr>
          <w:commentReference w:id="210"/>
        </w:r>
        <w:r w:rsidR="008B0AF8">
          <w:t>?)</w:t>
        </w:r>
      </w:ins>
      <w:del w:id="211" w:author="Trent Biggs" w:date="2015-11-23T18:02:00Z">
        <w:r w:rsidDel="008B0AF8">
          <w:delText>not shown)</w:delText>
        </w:r>
      </w:del>
      <w:r>
        <w:t>.</w:t>
      </w:r>
    </w:p>
    <w:p w:rsidR="00A955CD" w:rsidRDefault="006F5A12">
      <w:r>
        <w:t>Annual SSY and sSSY were also estimated by multiplying SSY</w:t>
      </w:r>
      <w:ins w:id="212" w:author="Trent Biggs" w:date="2015-11-23T18:05:00Z">
        <w:r w:rsidR="00596D51">
          <w:rPr>
            <w:vertAlign w:val="subscript"/>
          </w:rPr>
          <w:t>EV</w:t>
        </w:r>
      </w:ins>
      <w:r>
        <w:t xml:space="preserve"> from measured storms by the ratio of annual storm precipitation (</w:t>
      </w:r>
      <w:r w:rsidR="00BA3DEE" w:rsidRPr="00BA3DEE">
        <w:t>P</w:t>
      </w:r>
      <w:r w:rsidR="00BA3DEE" w:rsidRPr="00BA3DEE">
        <w:rPr>
          <w:vertAlign w:val="subscript"/>
        </w:rPr>
        <w:t>sann</w:t>
      </w:r>
      <w:r>
        <w:t>) to the precipitation measured during storms where SSY was measured (</w:t>
      </w:r>
      <w:r w:rsidR="00BA3DEE" w:rsidRPr="00BA3DEE">
        <w:t>P</w:t>
      </w:r>
      <w:r w:rsidR="00BA3DEE" w:rsidRPr="00BA3DEE">
        <w:rPr>
          <w:vertAlign w:val="subscript"/>
        </w:rPr>
        <w:t>smeas</w:t>
      </w:r>
      <w:r>
        <w:t>):</w:t>
      </w:r>
    </w:p>
    <w:tbl>
      <w:tblPr>
        <w:tblStyle w:val="TableGrid"/>
        <w:tblpPr w:leftFromText="180" w:rightFromText="180" w:vertAnchor="text" w:horzAnchor="margin" w:tblpY="17"/>
        <w:tblW w:w="0" w:type="auto"/>
        <w:tblLook w:val="04A0" w:firstRow="1" w:lastRow="0" w:firstColumn="1" w:lastColumn="0" w:noHBand="0" w:noVBand="1"/>
      </w:tblPr>
      <w:tblGrid>
        <w:gridCol w:w="346"/>
        <w:gridCol w:w="7149"/>
        <w:gridCol w:w="1865"/>
      </w:tblGrid>
      <w:tr w:rsidR="007363E8" w:rsidRPr="00214B43" w:rsidTr="00212424">
        <w:tc>
          <w:tcPr>
            <w:tcW w:w="360" w:type="dxa"/>
            <w:tcBorders>
              <w:top w:val="nil"/>
              <w:left w:val="nil"/>
              <w:bottom w:val="nil"/>
              <w:right w:val="nil"/>
            </w:tcBorders>
          </w:tcPr>
          <w:p w:rsidR="007363E8" w:rsidRPr="00214B43" w:rsidRDefault="007363E8" w:rsidP="00212424">
            <w:pPr>
              <w:spacing w:after="120"/>
              <w:rPr>
                <w:rFonts w:ascii="Cambria" w:hAnsi="Cambria"/>
              </w:rPr>
            </w:pPr>
          </w:p>
        </w:tc>
        <w:tc>
          <w:tcPr>
            <w:tcW w:w="7740" w:type="dxa"/>
            <w:tcBorders>
              <w:top w:val="nil"/>
              <w:left w:val="nil"/>
              <w:bottom w:val="nil"/>
              <w:right w:val="nil"/>
            </w:tcBorders>
          </w:tcPr>
          <w:p w:rsidR="007363E8" w:rsidRPr="00214B43" w:rsidRDefault="002E4774" w:rsidP="00E644E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ins w:id="213" w:author="Trent Biggs" w:date="2015-11-23T18:05:00Z">
                        <w:rPr>
                          <w:rFonts w:ascii="Cambria Math" w:hAnsi="Cambria Math"/>
                        </w:rPr>
                        <m:t>EV_m</m:t>
                      </w:ins>
                    </m:r>
                    <m:r>
                      <w:del w:id="214" w:author="Trent Biggs" w:date="2015-11-23T18:05:00Z">
                        <w:rPr>
                          <w:rFonts w:ascii="Cambria Math" w:hAnsi="Cambria Math"/>
                        </w:rPr>
                        <m:t>m</m:t>
                      </w:del>
                    </m:r>
                    <m:r>
                      <w:rPr>
                        <w:rFonts w:ascii="Cambria Math" w:hAnsi="Cambria Math"/>
                      </w:rPr>
                      <m:t>eas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ins w:id="215" w:author="Trent Biggs" w:date="2015-11-23T18:05:00Z">
                            <w:rPr>
                              <w:rFonts w:ascii="Cambria Math" w:hAnsi="Cambria Math"/>
                            </w:rPr>
                            <m:t>EV_</m:t>
                          </w:ins>
                        </m:r>
                        <m:r>
                          <w:del w:id="216" w:author="Trent Biggs" w:date="2015-11-23T18:05:00Z">
                            <w:rPr>
                              <w:rFonts w:ascii="Cambria Math" w:hAnsi="Cambria Math"/>
                            </w:rPr>
                            <m:t>s</m:t>
                          </w:del>
                        </m:r>
                        <m:r>
                          <w:rPr>
                            <w:rFonts w:ascii="Cambria Math" w:hAnsi="Cambria Math"/>
                          </w:rPr>
                          <m:t>ann</m:t>
                        </m:r>
                      </m:sub>
                    </m:sSub>
                  </m:num>
                  <m:den>
                    <m:sSub>
                      <m:sSubPr>
                        <m:ctrlPr>
                          <w:rPr>
                            <w:rFonts w:ascii="Cambria Math" w:hAnsi="Cambria Math"/>
                            <w:i/>
                          </w:rPr>
                        </m:ctrlPr>
                      </m:sSubPr>
                      <m:e>
                        <m:r>
                          <w:rPr>
                            <w:rFonts w:ascii="Cambria Math" w:hAnsi="Cambria Math"/>
                          </w:rPr>
                          <m:t>P</m:t>
                        </m:r>
                      </m:e>
                      <m:sub>
                        <m:r>
                          <w:ins w:id="217" w:author="Trent Biggs" w:date="2015-11-23T18:05:00Z">
                            <w:rPr>
                              <w:rFonts w:ascii="Cambria Math" w:hAnsi="Cambria Math"/>
                            </w:rPr>
                            <m:t>EV_</m:t>
                          </w:ins>
                        </m:r>
                        <m:r>
                          <w:del w:id="218" w:author="Trent Biggs" w:date="2015-11-23T18:05:00Z">
                            <w:rPr>
                              <w:rFonts w:ascii="Cambria Math" w:hAnsi="Cambria Math"/>
                            </w:rPr>
                            <m:t>s</m:t>
                          </w:del>
                        </m:r>
                        <m:r>
                          <w:rPr>
                            <w:rFonts w:ascii="Cambria Math" w:hAnsi="Cambria Math"/>
                          </w:rPr>
                          <m:t>meas</m:t>
                        </m:r>
                      </m:sub>
                    </m:sSub>
                  </m:den>
                </m:f>
              </m:oMath>
            </m:oMathPara>
          </w:p>
        </w:tc>
        <w:tc>
          <w:tcPr>
            <w:tcW w:w="1250" w:type="dxa"/>
            <w:tcBorders>
              <w:top w:val="nil"/>
              <w:left w:val="nil"/>
              <w:bottom w:val="nil"/>
              <w:right w:val="nil"/>
            </w:tcBorders>
          </w:tcPr>
          <w:p w:rsidR="007363E8" w:rsidRPr="00214B43" w:rsidRDefault="007363E8" w:rsidP="00212424">
            <w:pPr>
              <w:spacing w:after="120"/>
              <w:jc w:val="right"/>
              <w:rPr>
                <w:rFonts w:ascii="Cambria" w:hAnsi="Cambria"/>
              </w:rPr>
            </w:pPr>
            <w:r w:rsidRPr="00214B43">
              <w:rPr>
                <w:rFonts w:ascii="Cambria" w:hAnsi="Cambria"/>
              </w:rPr>
              <w:t xml:space="preserve">Equation </w:t>
            </w:r>
            <w:r>
              <w:rPr>
                <w:rFonts w:ascii="Cambria" w:hAnsi="Cambria"/>
              </w:rPr>
              <w:t>6</w:t>
            </w:r>
          </w:p>
        </w:tc>
      </w:tr>
      <w:tr w:rsidR="007363E8" w:rsidRPr="00214B43" w:rsidTr="00212424">
        <w:trPr>
          <w:trHeight w:val="855"/>
        </w:trPr>
        <w:tc>
          <w:tcPr>
            <w:tcW w:w="9350" w:type="dxa"/>
            <w:gridSpan w:val="3"/>
            <w:tcBorders>
              <w:top w:val="nil"/>
              <w:left w:val="nil"/>
              <w:bottom w:val="nil"/>
              <w:right w:val="nil"/>
            </w:tcBorders>
          </w:tcPr>
          <w:p w:rsidR="007363E8" w:rsidRPr="00BA7675" w:rsidRDefault="007363E8" w:rsidP="007363E8">
            <w:pPr>
              <w:spacing w:after="120"/>
              <w:ind w:firstLine="0"/>
              <w:rPr>
                <w:rFonts w:cs="Times"/>
              </w:rPr>
            </w:pPr>
            <w:r w:rsidRPr="00BA7675">
              <w:rPr>
                <w:rFonts w:cs="Times"/>
              </w:rPr>
              <w:t xml:space="preserve">where </w:t>
            </w:r>
            <w:r w:rsidRPr="00BA7675">
              <w:rPr>
                <w:rFonts w:cs="Times"/>
                <w:i/>
              </w:rPr>
              <w:t>SSY</w:t>
            </w:r>
            <w:r w:rsidRPr="00BA7675">
              <w:rPr>
                <w:rFonts w:cs="Times"/>
                <w:i/>
                <w:vertAlign w:val="subscript"/>
              </w:rPr>
              <w:t>ann</w:t>
            </w:r>
            <w:r w:rsidRPr="00BA7675">
              <w:rPr>
                <w:rFonts w:cs="Times"/>
              </w:rPr>
              <w:t xml:space="preserve"> is estimated</w:t>
            </w:r>
            <w:r>
              <w:rPr>
                <w:rFonts w:cs="Times"/>
              </w:rPr>
              <w:t xml:space="preserve"> annual</w:t>
            </w:r>
            <w:r w:rsidRPr="00BA7675">
              <w:rPr>
                <w:rFonts w:cs="Times"/>
              </w:rPr>
              <w:t xml:space="preserve"> SSY from storms, </w:t>
            </w:r>
            <w:r w:rsidRPr="00BA7675">
              <w:rPr>
                <w:rFonts w:cs="Times"/>
                <w:i/>
              </w:rPr>
              <w:t>SSY</w:t>
            </w:r>
            <w:ins w:id="219" w:author="Trent Biggs" w:date="2015-11-23T18:05:00Z">
              <w:r w:rsidR="00596D51">
                <w:rPr>
                  <w:rFonts w:cs="Times"/>
                  <w:i/>
                  <w:vertAlign w:val="subscript"/>
                </w:rPr>
                <w:t>EV_m</w:t>
              </w:r>
            </w:ins>
            <w:del w:id="220" w:author="Trent Biggs" w:date="2015-11-23T18:05:00Z">
              <w:r w:rsidDel="00596D51">
                <w:rPr>
                  <w:rFonts w:cs="Times"/>
                  <w:i/>
                  <w:vertAlign w:val="subscript"/>
                </w:rPr>
                <w:delText>m</w:delText>
              </w:r>
            </w:del>
            <w:r>
              <w:rPr>
                <w:rFonts w:cs="Times"/>
                <w:i/>
                <w:vertAlign w:val="subscript"/>
              </w:rPr>
              <w:t>eas</w:t>
            </w:r>
            <w:r w:rsidRPr="00BA7675">
              <w:rPr>
                <w:rFonts w:cs="Times"/>
              </w:rPr>
              <w:t xml:space="preserve"> is SSY </w:t>
            </w:r>
            <w:r>
              <w:rPr>
                <w:rFonts w:cs="Times"/>
              </w:rPr>
              <w:t>from sampled</w:t>
            </w:r>
            <w:r w:rsidRPr="00BA7675">
              <w:rPr>
                <w:rFonts w:cs="Times"/>
              </w:rPr>
              <w:t xml:space="preserve"> storms (all, Tables 2 and </w:t>
            </w:r>
            <w:r>
              <w:rPr>
                <w:rFonts w:cs="Times"/>
              </w:rPr>
              <w:t>4</w:t>
            </w:r>
            <w:r w:rsidRPr="00BA7675">
              <w:rPr>
                <w:rFonts w:cs="Times"/>
              </w:rPr>
              <w:t xml:space="preserve">), </w:t>
            </w:r>
            <w:r w:rsidR="00BA3DEE" w:rsidRPr="00BA3DEE">
              <w:t>P</w:t>
            </w:r>
            <w:ins w:id="221" w:author="Trent Biggs" w:date="2015-11-23T18:05:00Z">
              <w:r w:rsidR="00596D51">
                <w:rPr>
                  <w:vertAlign w:val="subscript"/>
                </w:rPr>
                <w:t>EV_</w:t>
              </w:r>
            </w:ins>
            <w:del w:id="222" w:author="Trent Biggs" w:date="2015-11-23T18:05:00Z">
              <w:r w:rsidR="00BA3DEE" w:rsidRPr="00BA3DEE" w:rsidDel="00596D51">
                <w:rPr>
                  <w:vertAlign w:val="subscript"/>
                </w:rPr>
                <w:delText>s</w:delText>
              </w:r>
            </w:del>
            <w:r w:rsidR="00BA3DEE" w:rsidRPr="00BA3DEE">
              <w:rPr>
                <w:vertAlign w:val="subscript"/>
              </w:rPr>
              <w:t>meas</w:t>
            </w:r>
            <w:r w:rsidRPr="00BA7675">
              <w:rPr>
                <w:rFonts w:cs="Times"/>
              </w:rPr>
              <w:t xml:space="preserve"> is precipitation measured during the sampled storms, and </w:t>
            </w:r>
            <w:r w:rsidR="00BA3DEE" w:rsidRPr="00BA3DEE">
              <w:t>P</w:t>
            </w:r>
            <w:ins w:id="223" w:author="Trent Biggs" w:date="2015-11-23T18:05:00Z">
              <w:r w:rsidR="00596D51">
                <w:rPr>
                  <w:vertAlign w:val="subscript"/>
                </w:rPr>
                <w:t>EV_</w:t>
              </w:r>
            </w:ins>
            <w:del w:id="224" w:author="Trent Biggs" w:date="2015-11-23T18:05:00Z">
              <w:r w:rsidR="00BA3DEE" w:rsidRPr="00BA3DEE" w:rsidDel="00596D51">
                <w:rPr>
                  <w:vertAlign w:val="subscript"/>
                </w:rPr>
                <w:delText>s</w:delText>
              </w:r>
            </w:del>
            <w:r w:rsidR="00BA3DEE" w:rsidRPr="00BA3DEE">
              <w:rPr>
                <w:vertAlign w:val="subscript"/>
              </w:rPr>
              <w:t>ann</w:t>
            </w:r>
            <w:r>
              <w:rPr>
                <w:rFonts w:cs="Times"/>
                <w:i/>
              </w:rPr>
              <w:t xml:space="preserve"> </w:t>
            </w:r>
            <w:r w:rsidRPr="00BA7675">
              <w:rPr>
                <w:rFonts w:cs="Times"/>
              </w:rPr>
              <w:t>is the precipitation during all storm</w:t>
            </w:r>
            <w:ins w:id="225" w:author="Trent Biggs" w:date="2015-11-23T18:05:00Z">
              <w:r w:rsidR="00596D51">
                <w:rPr>
                  <w:rFonts w:cs="Times"/>
                </w:rPr>
                <w:t xml:space="preserve"> events</w:t>
              </w:r>
            </w:ins>
            <w:del w:id="226" w:author="Trent Biggs" w:date="2015-11-23T18:05:00Z">
              <w:r w:rsidRPr="00BA7675" w:rsidDel="00596D51">
                <w:rPr>
                  <w:rFonts w:cs="Times"/>
                </w:rPr>
                <w:delText>s</w:delText>
              </w:r>
            </w:del>
            <w:r w:rsidRPr="00BA7675">
              <w:rPr>
                <w:rFonts w:cs="Times"/>
              </w:rPr>
              <w:t xml:space="preserve"> </w:t>
            </w:r>
            <w:ins w:id="227" w:author="Trent Biggs" w:date="2015-11-23T18:03:00Z">
              <w:r w:rsidR="008B0AF8">
                <w:rPr>
                  <w:rFonts w:cs="Times"/>
                </w:rPr>
                <w:t>defined by the hydrograph separation</w:t>
              </w:r>
            </w:ins>
            <w:del w:id="228" w:author="Trent Biggs" w:date="2015-11-23T18:03:00Z">
              <w:r w:rsidDel="008B0AF8">
                <w:rPr>
                  <w:rFonts w:cs="Times"/>
                </w:rPr>
                <w:delText>which resulted in an increase in stream discharge that exceeded the threshold defining storm events</w:delText>
              </w:r>
              <w:r w:rsidRPr="00BA7675" w:rsidDel="008B0AF8">
                <w:rPr>
                  <w:rFonts w:cs="Times"/>
                </w:rPr>
                <w:delText xml:space="preserve"> in 2014</w:delText>
              </w:r>
            </w:del>
            <w:r w:rsidRPr="00BA7675">
              <w:rPr>
                <w:rFonts w:cs="Times"/>
              </w:rPr>
              <w:t>.</w:t>
            </w:r>
          </w:p>
        </w:tc>
      </w:tr>
    </w:tbl>
    <w:p w:rsidR="00A955CD" w:rsidRDefault="008B0AF8">
      <w:pPr>
        <w:ind w:firstLine="0"/>
        <w:pPrChange w:id="229" w:author="Trent Biggs" w:date="2015-11-23T18:04:00Z">
          <w:pPr/>
        </w:pPrChange>
      </w:pPr>
      <w:ins w:id="230" w:author="Trent Biggs" w:date="2015-11-23T18:04:00Z">
        <w:r>
          <w:t xml:space="preserve">   </w:t>
        </w:r>
        <w:r>
          <w:tab/>
        </w:r>
      </w:ins>
      <w:del w:id="231" w:author="Trent Biggs" w:date="2015-11-23T18:04:00Z">
        <w:r w:rsidR="006F5A12" w:rsidDel="008B0AF8">
          <w:delText xml:space="preserve">Most SSY is discharged during a few, relatively large events, and it is </w:delText>
        </w:r>
        <w:commentRangeStart w:id="232"/>
        <w:r w:rsidR="006F5A12" w:rsidDel="008B0AF8">
          <w:delText xml:space="preserve">assumed that small </w:delText>
        </w:r>
        <w:commentRangeEnd w:id="232"/>
        <w:r w:rsidDel="008B0AF8">
          <w:rPr>
            <w:rStyle w:val="CommentReference"/>
          </w:rPr>
          <w:commentReference w:id="232"/>
        </w:r>
        <w:r w:rsidR="006F5A12" w:rsidDel="008B0AF8">
          <w:delText xml:space="preserve">events do not contribute significantly to annual SSY </w:delText>
        </w:r>
        <w:r w:rsidR="007363E8" w:rsidDel="008B0AF8">
          <w:fldChar w:fldCharType="begin" w:fldLock="1"/>
        </w:r>
        <w:r w:rsidR="00E153E3" w:rsidDel="008B0AF8">
          <w:del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delInstrText>
        </w:r>
        <w:r w:rsidR="007363E8" w:rsidDel="008B0AF8">
          <w:fldChar w:fldCharType="separate"/>
        </w:r>
        <w:r w:rsidR="00E153E3" w:rsidRPr="00E153E3" w:rsidDel="008B0AF8">
          <w:rPr>
            <w:noProof/>
          </w:rPr>
          <w:delText>(Stock and Tribble, 2010)</w:delText>
        </w:r>
        <w:r w:rsidR="007363E8" w:rsidDel="008B0AF8">
          <w:fldChar w:fldCharType="end"/>
        </w:r>
        <w:r w:rsidR="006F5A12" w:rsidDel="008B0AF8">
          <w:delText xml:space="preserve">. </w:delText>
        </w:r>
      </w:del>
      <w:ins w:id="233" w:author="Trent Biggs" w:date="2015-11-23T18:04:00Z">
        <w:r>
          <w:t>Equation 6</w:t>
        </w:r>
      </w:ins>
      <w:del w:id="234" w:author="Trent Biggs" w:date="2015-11-23T18:04:00Z">
        <w:r w:rsidR="006F5A12" w:rsidDel="008B0AF8">
          <w:delText>This method</w:delText>
        </w:r>
      </w:del>
      <w:r w:rsidR="006F5A12">
        <w:t xml:space="preserve"> assumes that the sediment yield per mm of storm precipitation is constant over the year, and that the size distribution of storms has no effect on SSY, though there is some evidence that SSY increases exponentially with storm size </w:t>
      </w:r>
      <w:r w:rsidR="007363E8">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7363E8">
        <w:fldChar w:fldCharType="separate"/>
      </w:r>
      <w:r w:rsidR="00E153E3" w:rsidRPr="00E153E3">
        <w:rPr>
          <w:noProof/>
        </w:rPr>
        <w:t>(Lewis et al., 2001; Rankl, 2004)</w:t>
      </w:r>
      <w:r w:rsidR="007363E8">
        <w:fldChar w:fldCharType="end"/>
      </w:r>
      <w:r w:rsidR="006F5A12">
        <w:t>.</w:t>
      </w:r>
      <w:ins w:id="235" w:author="Trent Biggs" w:date="2015-11-23T18:06:00Z">
        <w:r w:rsidR="00DA555B">
          <w:t xml:space="preserve">  Equation 6 also ignores sediment yield during non-storm periods, which is justified by the low SSC and Q observed between storms.</w:t>
        </w:r>
      </w:ins>
    </w:p>
    <w:p w:rsidR="00A955CD" w:rsidRDefault="006F5A12">
      <w:pPr>
        <w:pStyle w:val="Heading2"/>
      </w:pPr>
      <w:r>
        <w:t>Results</w:t>
      </w:r>
    </w:p>
    <w:p w:rsidR="00A955CD" w:rsidRDefault="006F5A12">
      <w:pPr>
        <w:pStyle w:val="Heading3"/>
      </w:pPr>
      <w:r>
        <w:t>Field Data Collection</w:t>
      </w:r>
    </w:p>
    <w:p w:rsidR="00A955CD" w:rsidRDefault="006F5A12">
      <w:pPr>
        <w:pStyle w:val="Heading4"/>
      </w:pPr>
      <w:r>
        <w:t>Precipitation</w:t>
      </w:r>
    </w:p>
    <w:p w:rsidR="00A955CD" w:rsidRDefault="006F5A12">
      <w:r>
        <w:t>Annual precipitation measured at RG1, with gaps filled with data from Wx, was 3,502 mm, 3,529 mm, and 3,709 mm in 2012, 2013, and 2014, respectively, which a</w:t>
      </w:r>
      <w:ins w:id="236" w:author="Trent Biggs" w:date="2015-11-23T18:07:00Z">
        <w:r w:rsidR="00C20139">
          <w:t>verages</w:t>
        </w:r>
      </w:ins>
      <w:del w:id="237" w:author="Trent Biggs" w:date="2015-11-23T18:07:00Z">
        <w:r w:rsidDel="00C20139">
          <w:delText>re</w:delText>
        </w:r>
      </w:del>
      <w:r>
        <w:t xml:space="preserve"> </w:t>
      </w:r>
      <w:del w:id="238" w:author="Trent Biggs" w:date="2015-11-23T18:07:00Z">
        <w:r w:rsidDel="00C20139">
          <w:delText xml:space="preserve">approximately </w:delText>
        </w:r>
      </w:del>
      <w:r>
        <w:t xml:space="preserve">94% of long-term precipitation (=3,800 mm) from PRISM data </w:t>
      </w:r>
      <w:r w:rsidR="007363E8">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7363E8">
        <w:fldChar w:fldCharType="separate"/>
      </w:r>
      <w:r w:rsidR="00E153E3" w:rsidRPr="00E153E3">
        <w:rPr>
          <w:noProof/>
        </w:rPr>
        <w:t>(Craig, 2009)</w:t>
      </w:r>
      <w:r w:rsidR="007363E8">
        <w:fldChar w:fldCharType="end"/>
      </w:r>
      <w:r>
        <w:t xml:space="preserve">. No difference in measured P was found between RG1 and Wx,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m.a.s.l.) </w:t>
      </w:r>
      <w:r w:rsidR="007363E8">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7363E8">
        <w:fldChar w:fldCharType="separate"/>
      </w:r>
      <w:r w:rsidR="00E153E3" w:rsidRPr="00E153E3">
        <w:rPr>
          <w:noProof/>
        </w:rPr>
        <w:t>(Craig, 2009; Dames &amp; Moore, 1981; Wong, 1996)</w:t>
      </w:r>
      <w:r w:rsidR="007363E8">
        <w:fldChar w:fldCharType="end"/>
      </w:r>
      <w:r>
        <w:t>.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rsidR="00A955CD" w:rsidRDefault="006F5A12">
      <w:pPr>
        <w:pStyle w:val="Heading4"/>
      </w:pPr>
      <w:r>
        <w:t>Water Discharge</w:t>
      </w:r>
    </w:p>
    <w:p w:rsidR="00A955CD" w:rsidRDefault="006F5A12">
      <w:r>
        <w:t xml:space="preserve">Discharge at both FG1 and FG3 was characterized by periods of low but perennial baseflow, punctuated by short, flashy hydrograph peaks (FG1: max 8,356 L/sec, FG3: max 13,071 L/sec) (Figure 3). Though Q data was unavailable for some periods, storm events </w:t>
      </w:r>
      <w:del w:id="239" w:author="Trent Biggs" w:date="2015-11-23T18:08:00Z">
        <w:r w:rsidDel="0013553C">
          <w:delText>appeared to be</w:delText>
        </w:r>
      </w:del>
      <w:ins w:id="240" w:author="Trent Biggs" w:date="2015-11-23T18:08:00Z">
        <w:r w:rsidR="0013553C">
          <w:t xml:space="preserve">were </w:t>
        </w:r>
      </w:ins>
      <w:del w:id="241" w:author="Trent Biggs" w:date="2015-11-23T18:08:00Z">
        <w:r w:rsidDel="0013553C">
          <w:delText xml:space="preserve"> </w:delText>
        </w:r>
      </w:del>
      <w:r>
        <w:t>generally smaller but more frequent in the October-April wet season</w:t>
      </w:r>
      <w:ins w:id="242" w:author="Trent Biggs" w:date="2015-11-23T18:08:00Z">
        <w:r w:rsidR="0013553C">
          <w:t xml:space="preserve"> compared to </w:t>
        </w:r>
      </w:ins>
      <w:del w:id="243" w:author="Trent Biggs" w:date="2015-11-23T18:08:00Z">
        <w:r w:rsidDel="0013553C">
          <w:delText xml:space="preserve">. Storm events during </w:delText>
        </w:r>
      </w:del>
      <w:r>
        <w:t>the May-September dry season</w:t>
      </w:r>
      <w:del w:id="244" w:author="Trent Biggs" w:date="2015-11-23T18:08:00Z">
        <w:r w:rsidDel="0013553C">
          <w:delText xml:space="preserve"> were less frequent but larger</w:delText>
        </w:r>
      </w:del>
      <w:r>
        <w:t>. The largest event in the three year monitoring period was observed in</w:t>
      </w:r>
      <w:ins w:id="245" w:author="Trent Biggs" w:date="2015-11-23T18:08:00Z">
        <w:r w:rsidR="0013553C">
          <w:t xml:space="preserve"> the dry season</w:t>
        </w:r>
      </w:ins>
      <w:r>
        <w:t xml:space="preserve"> </w:t>
      </w:r>
      <w:ins w:id="246" w:author="Trent Biggs" w:date="2015-11-23T18:08:00Z">
        <w:r w:rsidR="0013553C">
          <w:t>(</w:t>
        </w:r>
      </w:ins>
      <w:r>
        <w:t>August 2014</w:t>
      </w:r>
      <w:ins w:id="247" w:author="Trent Biggs" w:date="2015-11-23T18:09:00Z">
        <w:r w:rsidR="0013553C">
          <w:t>)</w:t>
        </w:r>
      </w:ins>
      <w:r>
        <w:t>.</w:t>
      </w:r>
    </w:p>
    <w:p w:rsidR="00A955CD" w:rsidRDefault="006F5A12">
      <w:r>
        <w:rPr>
          <w:noProof/>
        </w:rPr>
        <w:drawing>
          <wp:inline distT="0" distB="0" distL="0" distR="0" wp14:anchorId="5DED10A4" wp14:editId="6AA44582">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0"/>
                    <a:stretch>
                      <a:fillRect/>
                    </a:stretch>
                  </pic:blipFill>
                  <pic:spPr>
                    <a:xfrm>
                      <a:off x="0" y="0"/>
                      <a:ext cx="5486400" cy="4114800"/>
                    </a:xfrm>
                    <a:prstGeom prst="rect">
                      <a:avLst/>
                    </a:prstGeom>
                  </pic:spPr>
                </pic:pic>
              </a:graphicData>
            </a:graphic>
          </wp:inline>
        </w:drawing>
      </w:r>
    </w:p>
    <w:p w:rsidR="00A955CD" w:rsidRDefault="006F5A12">
      <w:pPr>
        <w:ind w:firstLine="0"/>
      </w:pPr>
      <w:commentRangeStart w:id="248"/>
      <w:r>
        <w:t>Figure 3. Time series of water discharge (Q), calculated from measured stage and the stage-discharge rating curves in a) 2012 b) 2013 and c) 2014.</w:t>
      </w:r>
      <w:commentRangeEnd w:id="248"/>
      <w:r w:rsidR="00CD35A6">
        <w:rPr>
          <w:rStyle w:val="CommentReference"/>
        </w:rPr>
        <w:commentReference w:id="248"/>
      </w:r>
    </w:p>
    <w:p w:rsidR="00A955CD" w:rsidRDefault="006F5A12">
      <w:pPr>
        <w:pStyle w:val="Heading4"/>
      </w:pPr>
      <w:r>
        <w:t>Storm Events</w:t>
      </w:r>
    </w:p>
    <w:p w:rsidR="00A955CD" w:rsidRDefault="00EB6967">
      <w:ins w:id="249" w:author="Trent Biggs" w:date="2015-11-23T18:11:00Z">
        <w:r>
          <w:t xml:space="preserve">A total of </w:t>
        </w:r>
      </w:ins>
      <w:del w:id="250" w:author="Trent Biggs" w:date="2015-11-23T18:11:00Z">
        <w:r w:rsidR="006F5A12" w:rsidDel="00EB6967">
          <w:delText xml:space="preserve">Using the storm definition criteria, </w:delText>
        </w:r>
      </w:del>
      <w:r w:rsidR="006F5A12">
        <w:t xml:space="preserve">210 </w:t>
      </w:r>
      <w:ins w:id="251" w:author="Trent Biggs" w:date="2015-11-23T18:11:00Z">
        <w:r>
          <w:t xml:space="preserve">storm </w:t>
        </w:r>
      </w:ins>
      <w:r w:rsidR="006F5A12">
        <w:t xml:space="preserve">events were identified </w:t>
      </w:r>
      <w:ins w:id="252" w:author="Trent Biggs" w:date="2015-11-23T18:11:00Z">
        <w:r>
          <w:t xml:space="preserve">using hydrograph separation on the </w:t>
        </w:r>
      </w:ins>
      <w:del w:id="253" w:author="Trent Biggs" w:date="2015-11-23T18:11:00Z">
        <w:r w:rsidR="006F5A12" w:rsidDel="00EB6967">
          <w:delText xml:space="preserve">from </w:delText>
        </w:r>
      </w:del>
      <w:r w:rsidR="006F5A12">
        <w:t>Q data at FG1 and FG3 between January, 2012, and July 2014</w:t>
      </w:r>
      <w:ins w:id="254" w:author="Trent Biggs" w:date="2015-11-23T18:11:00Z">
        <w:r>
          <w:t xml:space="preserve">.  </w:t>
        </w:r>
      </w:ins>
      <w:del w:id="255" w:author="Trent Biggs" w:date="2015-11-23T18:11:00Z">
        <w:r w:rsidR="006F5A12" w:rsidDel="00EB6967">
          <w:delText xml:space="preserve">; </w:delText>
        </w:r>
      </w:del>
      <w:r w:rsidR="006F5A12">
        <w:t>169 events had simultaneous Q data at FG1 and FG3 (Appendix 3, Table 1). SSC data from T or interpolated grab samples were recorded during 112 events at FG1, and 74 events at FG3. Of those storms, 42 events had data for P, Q, and SSC at both FG1 and FG3 to calculate SSY from the LOWER subwatershed. SSY data from interpolated grab samples were collected at FG2 for 8 storms to calculate SSY from the LOWER_QUARRY and LOWER_VILLAGE subwatersheds separately. Storm event durations ranged from 1 hour to 2 days, with mean duration of 13 hours.</w:t>
      </w:r>
    </w:p>
    <w:p w:rsidR="00A955CD" w:rsidRDefault="006F5A12">
      <w:r>
        <w:t xml:space="preserve">Most storm events showed a typical pattern, where a short period of intense rainfall caused a rapid increase in SSC downstream of the quarry (FG2) while SSC remained low at the undisturbed forest site (FG1)(Figure 4).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w:t>
      </w:r>
      <w:ins w:id="256" w:author="Trent Biggs" w:date="2015-11-23T18:13:00Z">
        <w:r w:rsidR="00EB6967">
          <w:t xml:space="preserve">and sediment </w:t>
        </w:r>
      </w:ins>
      <w:r>
        <w:t xml:space="preserve">from the </w:t>
      </w:r>
      <w:ins w:id="257" w:author="Trent Biggs" w:date="2015-11-23T18:13:00Z">
        <w:r w:rsidR="00FC7E6A">
          <w:t>sub</w:t>
        </w:r>
      </w:ins>
      <w:del w:id="258" w:author="Trent Biggs" w:date="2015-11-23T18:13:00Z">
        <w:r w:rsidDel="00EB6967">
          <w:delText xml:space="preserve">larger </w:delText>
        </w:r>
      </w:del>
      <w:r>
        <w:t>watershed draining to FG3.</w:t>
      </w:r>
    </w:p>
    <w:p w:rsidR="00A955CD" w:rsidRDefault="006F5A12">
      <w:r>
        <w:rPr>
          <w:noProof/>
        </w:rPr>
        <w:drawing>
          <wp:inline distT="0" distB="0" distL="0" distR="0" wp14:anchorId="3B0B7594" wp14:editId="41AA7114">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1"/>
                    <a:stretch>
                      <a:fillRect/>
                    </a:stretch>
                  </pic:blipFill>
                  <pic:spPr>
                    <a:xfrm>
                      <a:off x="0" y="0"/>
                      <a:ext cx="5486400" cy="5486400"/>
                    </a:xfrm>
                    <a:prstGeom prst="rect">
                      <a:avLst/>
                    </a:prstGeom>
                  </pic:spPr>
                </pic:pic>
              </a:graphicData>
            </a:graphic>
          </wp:inline>
        </w:drawing>
      </w:r>
    </w:p>
    <w:p w:rsidR="00A955CD" w:rsidRDefault="006F5A12">
      <w:pPr>
        <w:ind w:firstLine="0"/>
      </w:pPr>
      <w:r>
        <w:t>Figure 4. Example of storm event (02/14/2014). SSY at FG1 and FG3 calculated from SSC modeled from T, and SSY at FG2 from SSC samples collected by the Autosampler.</w:t>
      </w:r>
    </w:p>
    <w:p w:rsidR="00A955CD" w:rsidRDefault="006F5A12">
      <w:pPr>
        <w:pStyle w:val="Heading4"/>
      </w:pPr>
      <w:r>
        <w:t>Suspended Sediment Concentration</w:t>
      </w:r>
    </w:p>
    <w:p w:rsidR="00A955CD" w:rsidRDefault="006F5A12">
      <w:r>
        <w:t xml:space="preserve">From January 6, 2012, to October 1, 2014, </w:t>
      </w:r>
      <w:commentRangeStart w:id="259"/>
      <w:r w:rsidRPr="00FC7E6A">
        <w:rPr>
          <w:highlight w:val="yellow"/>
          <w:rPrChange w:id="260" w:author="Trent Biggs" w:date="2015-11-23T18:13:00Z">
            <w:rPr/>
          </w:rPrChange>
        </w:rPr>
        <w:t>637</w:t>
      </w:r>
      <w:commentRangeEnd w:id="259"/>
      <w:r w:rsidR="00FC7E6A">
        <w:rPr>
          <w:rStyle w:val="CommentReference"/>
        </w:rPr>
        <w:commentReference w:id="259"/>
      </w:r>
      <w:r>
        <w:t xml:space="preserve"> water samples were collected at FG1 (n=59), FG2 (n=90 grab samples, n=198 from the Autosampler), and FG3 (n=159). Mean (μ) and maximum SSC of water samples, collected during non-stormflow and stormflow periods by grab and autosampler, were lowest at FG1 (μ=28 mg/L, max=500 mg/L), highest at FG2 (μ=337 mg/L, max=12,600 mg/L), and in between at FG3 (μ=148 mg/L, max=3,500 mg/L). At FG1, 24% of grab samples (n=14) were collected during non-stormflow, μ=8 mg/L (Figure 5a); 76% of grab samples (n=45) were collected during stormflow, μ= 35 mg/L (Figure 8b). At FG2, 23% of grab samples (n=21) were collected during non-stormflow, μ= 105 mg/L; 77% of grab samples (n=69) were collected during stormflow, μ= 409 mg/L. At FG3, 25% of samples (n=39) were collected during non-stormflow, μ= 52 mg/L; 75% of samples (n=120) were collected during stormflow, μ= 179 mg/L. This pattern of SSC values suggests that little sediment is contributed from the forest upstream of FG1, followed by a large input of sediment between FG1 and FG2, and then SSC is diluted by addition of stormflow with lower SSC between FG2 and FG3.</w:t>
      </w:r>
    </w:p>
    <w:p w:rsidR="00A955CD" w:rsidRDefault="006F5A12">
      <w:r>
        <w:t>Probability plots of the SSC data collected at FG1, FG2 and FG3 showed they were highly non-normal, so non-parametric tests for statistical significance were applied. The results of the Kruskall-Wallis test were significant for non-stormflow (p</w:t>
      </w:r>
      <w:ins w:id="261" w:author="Trent Biggs" w:date="2015-11-23T18:14:00Z">
        <w:r w:rsidR="00FC7E6A">
          <w:t>&lt;</w:t>
        </w:r>
        <w:commentRangeStart w:id="262"/>
        <w:r w:rsidR="00FC7E6A">
          <w:t>10</w:t>
        </w:r>
      </w:ins>
      <w:ins w:id="263" w:author="Trent Biggs" w:date="2015-11-23T18:15:00Z">
        <w:r w:rsidR="00FC7E6A">
          <w:rPr>
            <w:vertAlign w:val="superscript"/>
          </w:rPr>
          <w:t>-x</w:t>
        </w:r>
        <w:commentRangeEnd w:id="262"/>
        <w:r w:rsidR="00FC7E6A">
          <w:rPr>
            <w:rStyle w:val="CommentReference"/>
          </w:rPr>
          <w:commentReference w:id="262"/>
        </w:r>
      </w:ins>
      <w:del w:id="264" w:author="Trent Biggs" w:date="2015-11-23T18:14:00Z">
        <w:r w:rsidDel="00FC7E6A">
          <w:delText>=0.000</w:delText>
        </w:r>
      </w:del>
      <w:r>
        <w:t>) and stormflow (p=</w:t>
      </w:r>
      <w:commentRangeStart w:id="265"/>
      <w:ins w:id="266" w:author="Trent Biggs" w:date="2015-11-23T18:16:00Z">
        <w:r w:rsidR="00FC7E6A">
          <w:t>10</w:t>
        </w:r>
        <w:r w:rsidR="00FC7E6A">
          <w:rPr>
            <w:vertAlign w:val="superscript"/>
          </w:rPr>
          <w:t>-x</w:t>
        </w:r>
        <w:commentRangeEnd w:id="265"/>
        <w:r w:rsidR="00FC7E6A">
          <w:rPr>
            <w:rStyle w:val="CommentReference"/>
          </w:rPr>
          <w:commentReference w:id="265"/>
        </w:r>
      </w:ins>
      <w:del w:id="267" w:author="Trent Biggs" w:date="2015-11-23T18:16:00Z">
        <w:r w:rsidDel="00FC7E6A">
          <w:delText>0.000</w:delText>
        </w:r>
      </w:del>
      <w:r>
        <w:t>); means of SSC samples were significantly different among all three locations. The results of the pair-wise Mann-Whitney test between FG1 and FG2 were significant (non-stormflow, p=0.000; stormflow, p=</w:t>
      </w:r>
      <w:del w:id="268" w:author="Trent Biggs" w:date="2015-11-23T18:15:00Z">
        <w:r w:rsidDel="00FC7E6A">
          <w:delText>0.000</w:delText>
        </w:r>
      </w:del>
      <w:ins w:id="269" w:author="Trent Biggs" w:date="2015-11-23T18:15:00Z">
        <w:r w:rsidR="00FC7E6A">
          <w:t>10</w:t>
        </w:r>
        <w:r w:rsidR="00FC7E6A">
          <w:rPr>
            <w:vertAlign w:val="superscript"/>
          </w:rPr>
          <w:t>-x</w:t>
        </w:r>
      </w:ins>
      <w:r>
        <w:t xml:space="preserve">), but between FG2 and FG3 were </w:t>
      </w:r>
      <w:del w:id="270" w:author="Trent Biggs" w:date="2015-11-23T18:15:00Z">
        <w:r w:rsidDel="00FC7E6A">
          <w:delText xml:space="preserve">not </w:delText>
        </w:r>
      </w:del>
      <w:r>
        <w:t>significant</w:t>
      </w:r>
      <w:ins w:id="271" w:author="Trent Biggs" w:date="2015-11-23T18:15:00Z">
        <w:r w:rsidR="00FC7E6A">
          <w:t xml:space="preserve"> for</w:t>
        </w:r>
      </w:ins>
      <w:r>
        <w:t xml:space="preserve"> </w:t>
      </w:r>
      <w:del w:id="272" w:author="Trent Biggs" w:date="2015-11-23T18:15:00Z">
        <w:r w:rsidDel="00FC7E6A">
          <w:delText xml:space="preserve"> (</w:delText>
        </w:r>
      </w:del>
      <w:r>
        <w:t>non-stormflow</w:t>
      </w:r>
      <w:ins w:id="273" w:author="Trent Biggs" w:date="2015-11-23T18:15:00Z">
        <w:r w:rsidR="00FC7E6A">
          <w:t xml:space="preserve"> (</w:t>
        </w:r>
      </w:ins>
      <w:del w:id="274" w:author="Trent Biggs" w:date="2015-11-23T18:15:00Z">
        <w:r w:rsidDel="00FC7E6A">
          <w:delText xml:space="preserve">, </w:delText>
        </w:r>
      </w:del>
      <w:r>
        <w:t>p</w:t>
      </w:r>
      <w:ins w:id="275" w:author="Trent Biggs" w:date="2015-11-23T18:15:00Z">
        <w:r w:rsidR="00FC7E6A">
          <w:t>&lt;</w:t>
        </w:r>
      </w:ins>
      <w:del w:id="276" w:author="Trent Biggs" w:date="2015-11-23T18:15:00Z">
        <w:r w:rsidDel="00FC7E6A">
          <w:delText>=</w:delText>
        </w:r>
      </w:del>
      <w:r>
        <w:t>0.0</w:t>
      </w:r>
      <w:ins w:id="277" w:author="Trent Biggs" w:date="2015-11-23T18:15:00Z">
        <w:r w:rsidR="00FC7E6A">
          <w:t>5)</w:t>
        </w:r>
      </w:ins>
      <w:del w:id="278" w:author="Trent Biggs" w:date="2015-11-23T18:15:00Z">
        <w:r w:rsidDel="00FC7E6A">
          <w:delText>11</w:delText>
        </w:r>
      </w:del>
      <w:ins w:id="279" w:author="Trent Biggs" w:date="2015-11-23T18:16:00Z">
        <w:r w:rsidR="00FC7E6A">
          <w:t xml:space="preserve"> but not for</w:t>
        </w:r>
      </w:ins>
      <w:del w:id="280" w:author="Trent Biggs" w:date="2015-11-23T18:16:00Z">
        <w:r w:rsidDel="00FC7E6A">
          <w:delText>;</w:delText>
        </w:r>
      </w:del>
      <w:r>
        <w:t xml:space="preserve"> stormflow</w:t>
      </w:r>
      <w:ins w:id="281" w:author="Trent Biggs" w:date="2015-11-23T18:16:00Z">
        <w:r w:rsidR="00FC7E6A">
          <w:t xml:space="preserve"> (</w:t>
        </w:r>
      </w:ins>
      <w:del w:id="282" w:author="Trent Biggs" w:date="2015-11-23T18:16:00Z">
        <w:r w:rsidDel="00FC7E6A">
          <w:delText xml:space="preserve">, </w:delText>
        </w:r>
      </w:del>
      <w:r>
        <w:t>p</w:t>
      </w:r>
      <w:ins w:id="283" w:author="Trent Biggs" w:date="2015-11-23T18:16:00Z">
        <w:r w:rsidR="00FC7E6A">
          <w:t>&gt;0.10</w:t>
        </w:r>
      </w:ins>
      <w:del w:id="284" w:author="Trent Biggs" w:date="2015-11-23T18:16:00Z">
        <w:r w:rsidDel="00FC7E6A">
          <w:delText>=0.576</w:delText>
        </w:r>
      </w:del>
      <w:r>
        <w:t>); means of SSC samples at FG1 and FG2 were significantly different, but FG2 and FG3 were not.</w:t>
      </w:r>
    </w:p>
    <w:p w:rsidR="00A955CD" w:rsidRDefault="006F5A12">
      <w:r>
        <w:rPr>
          <w:noProof/>
        </w:rPr>
        <w:drawing>
          <wp:inline distT="0" distB="0" distL="0" distR="0" wp14:anchorId="42C0DC97" wp14:editId="7BDB5BE7">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2"/>
                    <a:stretch>
                      <a:fillRect/>
                    </a:stretch>
                  </pic:blipFill>
                  <pic:spPr>
                    <a:xfrm>
                      <a:off x="0" y="0"/>
                      <a:ext cx="5486400" cy="2743200"/>
                    </a:xfrm>
                    <a:prstGeom prst="rect">
                      <a:avLst/>
                    </a:prstGeom>
                  </pic:spPr>
                </pic:pic>
              </a:graphicData>
            </a:graphic>
          </wp:inline>
        </w:drawing>
      </w:r>
    </w:p>
    <w:p w:rsidR="00A955CD" w:rsidRDefault="006F5A12">
      <w:pPr>
        <w:ind w:firstLine="0"/>
      </w:pPr>
      <w:r>
        <w:t>Figure 5. Boxplots of Suspended Sediment Concentration (SSC) from grab samples only (no Autosampler) at FG1, FG2, and FG3 during (a) non-stormflow and (b) stormflow.</w:t>
      </w:r>
    </w:p>
    <w:p w:rsidR="00A955CD" w:rsidRDefault="006F5A12">
      <w:r>
        <w:t xml:space="preserve">SSC varied by several orders of magnitude for a given Q at FG1, FG2, and FG3 due to significant hysteresis observed during storm periods (Figure 6). At FG1, </w:t>
      </w:r>
      <w:del w:id="285" w:author="Trent Biggs" w:date="2015-11-23T18:16:00Z">
        <w:r w:rsidDel="005E2EB1">
          <w:delText xml:space="preserve">interannual </w:delText>
        </w:r>
      </w:del>
      <w:r>
        <w:t>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6a). Anecdotal and field observations reported higher than normal SSC upstream of the quarry during the 2013 field season, possibly due to landsliding from previous large storms (G. Poysky, pers. comm.).</w:t>
      </w:r>
    </w:p>
    <w:p w:rsidR="00A955CD" w:rsidRDefault="006F5A12">
      <w:r>
        <w:rPr>
          <w:noProof/>
        </w:rPr>
        <w:drawing>
          <wp:inline distT="0" distB="0" distL="0" distR="0" wp14:anchorId="29619EF6" wp14:editId="211C0887">
            <wp:extent cx="5486400"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3"/>
                    <a:stretch>
                      <a:fillRect/>
                    </a:stretch>
                  </pic:blipFill>
                  <pic:spPr>
                    <a:xfrm>
                      <a:off x="0" y="0"/>
                      <a:ext cx="5486400" cy="2057400"/>
                    </a:xfrm>
                    <a:prstGeom prst="rect">
                      <a:avLst/>
                    </a:prstGeom>
                  </pic:spPr>
                </pic:pic>
              </a:graphicData>
            </a:graphic>
          </wp:inline>
        </w:drawing>
      </w:r>
    </w:p>
    <w:p w:rsidR="00A955CD" w:rsidRDefault="006F5A12">
      <w:pPr>
        <w:ind w:firstLine="0"/>
      </w:pPr>
      <w:r>
        <w:t xml:space="preserve">Figure 6. Water Discharge </w:t>
      </w:r>
      <w:ins w:id="286" w:author="Trent Biggs" w:date="2015-11-23T18:16:00Z">
        <w:r w:rsidR="00E4089F">
          <w:t>versus</w:t>
        </w:r>
      </w:ins>
      <w:del w:id="287" w:author="Trent Biggs" w:date="2015-11-23T18:16:00Z">
        <w:r w:rsidDel="00E4089F">
          <w:delText>vs</w:delText>
        </w:r>
      </w:del>
      <w:r>
        <w:t xml:space="preserve"> </w:t>
      </w:r>
      <w:ins w:id="288" w:author="Trent Biggs" w:date="2015-11-23T18:17:00Z">
        <w:r w:rsidR="00E4089F">
          <w:t>s</w:t>
        </w:r>
      </w:ins>
      <w:del w:id="289" w:author="Trent Biggs" w:date="2015-11-23T18:17:00Z">
        <w:r w:rsidDel="00E4089F">
          <w:delText>S</w:delText>
        </w:r>
      </w:del>
      <w:r>
        <w:t xml:space="preserve">uspended </w:t>
      </w:r>
      <w:ins w:id="290" w:author="Trent Biggs" w:date="2015-11-23T18:17:00Z">
        <w:r w:rsidR="00E4089F">
          <w:t>s</w:t>
        </w:r>
      </w:ins>
      <w:del w:id="291" w:author="Trent Biggs" w:date="2015-11-23T18:17:00Z">
        <w:r w:rsidDel="00E4089F">
          <w:delText>S</w:delText>
        </w:r>
      </w:del>
      <w:r>
        <w:t xml:space="preserve">ediment </w:t>
      </w:r>
      <w:ins w:id="292" w:author="Trent Biggs" w:date="2015-11-23T18:17:00Z">
        <w:r w:rsidR="00E4089F">
          <w:t>co</w:t>
        </w:r>
      </w:ins>
      <w:del w:id="293" w:author="Trent Biggs" w:date="2015-11-23T18:17:00Z">
        <w:r w:rsidDel="00E4089F">
          <w:delText>Co</w:delText>
        </w:r>
      </w:del>
      <w:r>
        <w:t xml:space="preserve">ncentration </w:t>
      </w:r>
      <w:ins w:id="294" w:author="Trent Biggs" w:date="2015-11-23T18:17:00Z">
        <w:r w:rsidR="00E4089F">
          <w:t xml:space="preserve">measured from grab samples </w:t>
        </w:r>
      </w:ins>
      <w:r>
        <w:t>at a) FG1, b) FG2, and c) FG3 during non-stormflow and stormflow periods. The box in b) highlights the samples with high SSC during low flows</w:t>
      </w:r>
      <w:ins w:id="295" w:author="Trent Biggs" w:date="2015-11-23T18:17:00Z">
        <w:r w:rsidR="00E4089F">
          <w:t>.  S</w:t>
        </w:r>
      </w:ins>
      <w:del w:id="296" w:author="Trent Biggs" w:date="2015-11-23T18:17:00Z">
        <w:r w:rsidDel="00E4089F">
          <w:delText>, s</w:delText>
        </w:r>
      </w:del>
      <w:r>
        <w:t>olid symbols indicate SSC samples where precipitation during the preceding 24 hours was 0 mm.</w:t>
      </w:r>
    </w:p>
    <w:p w:rsidR="00A955CD" w:rsidRDefault="006F5A12">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rsidR="00A955CD" w:rsidRDefault="006F5A12">
      <w:r>
        <w:t>The maximum SSC sampled at FG2 (12,600 mg/L) and FG3 (3,500 mg/L) were sampled during the same rainfall event (03/05/2012), but during low Q (QFG3=287 L/sec)(Figure 6b-c). During this event, brief but intense precipitation caused high sediment runoff from the quarry. SSC was diluted further downstream of the quarry at FG3 by the addition of runoff with lower SSC from the village.</w:t>
      </w:r>
    </w:p>
    <w:p w:rsidR="00A955CD" w:rsidRDefault="006F5A12">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6b-c). Riverine discharge of fine sediment rinsed from aggregate was discontinued in 2013. In 2013 and 2014, waste sediment was piled on-site and severe erosion of these changing stockpiles caused high SSC during storm events.</w:t>
      </w:r>
    </w:p>
    <w:p w:rsidR="00A955CD" w:rsidRDefault="006F5A12">
      <w:pPr>
        <w:pStyle w:val="Heading4"/>
      </w:pPr>
      <w:r>
        <w:t>Cumulative Probable Error (PE)</w:t>
      </w:r>
    </w:p>
    <w:p w:rsidR="00A955CD" w:rsidRDefault="006F5A12">
      <w:r>
        <w:t xml:space="preserve">Cumulative Probable Error (RMSE %) for SSY estimates at FG1 and FG3 were calculated from the measurement errors for Q (8.5%) and SSC grab samples (16.3%), and the model errors of the respective stage-Q and T-SSC relationships for that location. Cumulative Probable Errors (PE) in </w:t>
      </w:r>
      <w:r w:rsidR="00003545">
        <w:t>SSY</w:t>
      </w:r>
      <w:r w:rsidR="00003545">
        <w:rPr>
          <w:vertAlign w:val="subscript"/>
        </w:rPr>
        <w:t>EV</w:t>
      </w:r>
      <w:r>
        <w:t xml:space="preserve"> were 28-49% (μ=43%) at FG1 and 36-118% (μ=94%) at FG3. </w:t>
      </w:r>
    </w:p>
    <w:p w:rsidR="00A955CD" w:rsidRDefault="006F5A12">
      <w:r>
        <w:t xml:space="preserve">The measurement error (RMSE) for Q at FG1 and FG3 was 8.5 %, which included error in the area-velocity measurements (6%), continuous Q measurement in a natural channel (6%), pressure transducer error (0.1%), and streambed condition (firm, stable bed=0%)(DUET-H/WQ look-up table </w:t>
      </w:r>
      <w:r w:rsidR="00B14A8F">
        <w:fldChar w:fldCharType="begin" w:fldLock="1"/>
      </w:r>
      <w:r w:rsidR="00E153E3">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B14A8F">
        <w:fldChar w:fldCharType="separate"/>
      </w:r>
      <w:r w:rsidR="00E153E3" w:rsidRPr="00E153E3">
        <w:rPr>
          <w:noProof/>
        </w:rPr>
        <w:t>(Harmel et al., 2006)</w:t>
      </w:r>
      <w:r w:rsidR="00B14A8F">
        <w:fldChar w:fldCharType="end"/>
      </w:r>
      <w:r>
        <w:t>). The model errors (RMSE) were 32% for the stage-Q rating curve using Manning's equation at FG3, and 22% using HEC-RAS at FG1.</w:t>
      </w:r>
    </w:p>
    <w:p w:rsidR="00A955CD" w:rsidRDefault="006F5A12">
      <w:r>
        <w:t>The measurement error (RMSE) for SSC was 16.3%, which included errors for sample collection and analysis. Sample collection error consisted of interpolating over a 30 min interval (5%) and sampling during stormflows (3%). Sample analsysis error was from measuring SSC by filtration (3.9%). The model errors (RMSE) of the T-SSC relationships were 16% (4 mg/L) for the YSI and TS turbidimeters at FG1, 113% (348 mg/L) for the YSI turbidimeter at FG3, and 46% (48 mg/L) for the OBS turbidimeter at FG3.</w:t>
      </w:r>
    </w:p>
    <w:p w:rsidR="00A955CD" w:rsidRDefault="006F5A12">
      <w:pPr>
        <w:pStyle w:val="Heading3"/>
      </w:pPr>
      <w:r>
        <w:t xml:space="preserve">Comparing </w:t>
      </w:r>
      <w:r w:rsidR="00003545">
        <w:t>SSY</w:t>
      </w:r>
      <w:r w:rsidR="00003545">
        <w:rPr>
          <w:vertAlign w:val="subscript"/>
        </w:rPr>
        <w:t>EV</w:t>
      </w:r>
      <w:r>
        <w:t xml:space="preserve"> from disturbed and undisturbed subwatersheds</w:t>
      </w:r>
    </w:p>
    <w:p w:rsidR="00A955CD" w:rsidRDefault="00003545">
      <w:r>
        <w:t>SSY</w:t>
      </w:r>
      <w:r>
        <w:rPr>
          <w:vertAlign w:val="subscript"/>
        </w:rPr>
        <w:t>EV</w:t>
      </w:r>
      <w:r w:rsidR="006F5A12">
        <w:t xml:space="preserve"> was measured simultaneously at FG1 and FG3 for 42 storms (Table 2). </w:t>
      </w:r>
      <w:r>
        <w:t>SSY</w:t>
      </w:r>
      <w:ins w:id="297" w:author="Trent Biggs" w:date="2015-11-23T18:18:00Z">
        <w:r w:rsidR="00A15AFB">
          <w:rPr>
            <w:vertAlign w:val="subscript"/>
          </w:rPr>
          <w:t>EV_T</w:t>
        </w:r>
      </w:ins>
      <w:del w:id="298" w:author="Trent Biggs" w:date="2015-11-23T18:18:00Z">
        <w:r w:rsidDel="00A15AFB">
          <w:rPr>
            <w:vertAlign w:val="subscript"/>
          </w:rPr>
          <w:delText>T</w:delText>
        </w:r>
      </w:del>
      <w:r>
        <w:rPr>
          <w:vertAlign w:val="subscript"/>
        </w:rPr>
        <w:t>OTAL</w:t>
      </w:r>
      <w:r w:rsidR="006F5A12">
        <w:t xml:space="preserve"> was 129.2±121.4 tons (72.6±68.2 tons/km²), with 17.0±7.3 tons (18.8±8.1 tons/km²) from the UPPER subwatershed and 112.2 tons (127.5 tons/km²) from the LOWER subwatershed. The UPPER and LOWER subwatersheds are similar in size (0.90 km² and 0.88 km²) but </w:t>
      </w:r>
      <w:r>
        <w:t>SSY</w:t>
      </w:r>
      <w:ins w:id="299" w:author="Trent Biggs" w:date="2015-11-23T18:18:00Z">
        <w:r w:rsidR="00A15AFB">
          <w:rPr>
            <w:vertAlign w:val="subscript"/>
          </w:rPr>
          <w:t>EV_U</w:t>
        </w:r>
      </w:ins>
      <w:del w:id="300" w:author="Trent Biggs" w:date="2015-11-23T18:18:00Z">
        <w:r w:rsidDel="00A15AFB">
          <w:rPr>
            <w:vertAlign w:val="subscript"/>
          </w:rPr>
          <w:delText>U</w:delText>
        </w:r>
      </w:del>
      <w:r>
        <w:rPr>
          <w:vertAlign w:val="subscript"/>
        </w:rPr>
        <w:t>PPER</w:t>
      </w:r>
      <w:r w:rsidR="006F5A12">
        <w:t xml:space="preserve"> accounted for an average of just 13% and </w:t>
      </w:r>
      <w:r>
        <w:t>SSY</w:t>
      </w:r>
      <w:ins w:id="301" w:author="Trent Biggs" w:date="2015-11-23T18:18:00Z">
        <w:r w:rsidR="00A15AFB">
          <w:rPr>
            <w:vertAlign w:val="subscript"/>
          </w:rPr>
          <w:t>EV_L</w:t>
        </w:r>
      </w:ins>
      <w:del w:id="302" w:author="Trent Biggs" w:date="2015-11-23T18:18:00Z">
        <w:r w:rsidDel="00A15AFB">
          <w:rPr>
            <w:vertAlign w:val="subscript"/>
          </w:rPr>
          <w:delText>L</w:delText>
        </w:r>
      </w:del>
      <w:r>
        <w:rPr>
          <w:vertAlign w:val="subscript"/>
        </w:rPr>
        <w:t>OWER</w:t>
      </w:r>
      <w:r w:rsidR="006F5A12">
        <w:t xml:space="preserve"> for 87% of SSY</w:t>
      </w:r>
      <w:ins w:id="303" w:author="Trent Biggs" w:date="2015-11-23T18:18:00Z">
        <w:r w:rsidR="00A15AFB">
          <w:rPr>
            <w:vertAlign w:val="subscript"/>
          </w:rPr>
          <w:t>EV</w:t>
        </w:r>
      </w:ins>
      <w:r w:rsidR="006F5A12">
        <w:t xml:space="preserve"> </w:t>
      </w:r>
      <w:del w:id="304" w:author="Trent Biggs" w:date="2015-11-23T18:18:00Z">
        <w:r w:rsidR="006F5A12" w:rsidDel="00A15AFB">
          <w:delText xml:space="preserve">TOTAL </w:delText>
        </w:r>
      </w:del>
      <w:r w:rsidR="006F5A12">
        <w:t xml:space="preserve">at the watershed outlet (Table 2). The DR estimated from </w:t>
      </w:r>
      <w:r>
        <w:t>sSSY</w:t>
      </w:r>
      <w:ins w:id="305" w:author="Trent Biggs" w:date="2015-11-23T18:19:00Z">
        <w:r w:rsidR="00A15AFB">
          <w:rPr>
            <w:vertAlign w:val="subscript"/>
          </w:rPr>
          <w:t>EV_U</w:t>
        </w:r>
      </w:ins>
      <w:del w:id="306" w:author="Trent Biggs" w:date="2015-11-23T18:19:00Z">
        <w:r w:rsidDel="00A15AFB">
          <w:rPr>
            <w:vertAlign w:val="subscript"/>
          </w:rPr>
          <w:delText>U</w:delText>
        </w:r>
      </w:del>
      <w:r>
        <w:rPr>
          <w:vertAlign w:val="subscript"/>
        </w:rPr>
        <w:t>PPER</w:t>
      </w:r>
      <w:r w:rsidR="006F5A12">
        <w:t xml:space="preserve"> (=18.8 tons/km²) and </w:t>
      </w:r>
      <w:r>
        <w:t>sSSY</w:t>
      </w:r>
      <w:ins w:id="307" w:author="Trent Biggs" w:date="2015-11-23T18:19:00Z">
        <w:r w:rsidR="00A15AFB">
          <w:rPr>
            <w:vertAlign w:val="subscript"/>
          </w:rPr>
          <w:t>EV_L</w:t>
        </w:r>
      </w:ins>
      <w:del w:id="308" w:author="Trent Biggs" w:date="2015-11-23T18:19:00Z">
        <w:r w:rsidDel="00A15AFB">
          <w:rPr>
            <w:vertAlign w:val="subscript"/>
          </w:rPr>
          <w:delText>L</w:delText>
        </w:r>
      </w:del>
      <w:r>
        <w:rPr>
          <w:vertAlign w:val="subscript"/>
        </w:rPr>
        <w:t>OWER</w:t>
      </w:r>
      <w:r w:rsidR="00B14A8F">
        <w:t xml:space="preserve"> (Equation 3</w:t>
      </w:r>
      <w:r w:rsidR="006F5A12">
        <w:t>) suggests sSSY</w:t>
      </w:r>
      <w:ins w:id="309" w:author="Trent Biggs" w:date="2015-11-23T18:19:00Z">
        <w:r w:rsidR="00A15AFB">
          <w:rPr>
            <w:vertAlign w:val="subscript"/>
          </w:rPr>
          <w:t>EV</w:t>
        </w:r>
      </w:ins>
      <w:r w:rsidR="006F5A12">
        <w:t xml:space="preserve"> has increased by 6.8x in the LOWER subwatershed, and 3.9x for the TOTAL watershed.</w:t>
      </w:r>
    </w:p>
    <w:p w:rsidR="00A955CD" w:rsidRDefault="006F5A12">
      <w:r>
        <w:t>SSY</w:t>
      </w:r>
      <w:ins w:id="310" w:author="Trent Biggs" w:date="2015-11-23T18:18:00Z">
        <w:r w:rsidR="00A15AFB">
          <w:rPr>
            <w:vertAlign w:val="subscript"/>
          </w:rPr>
          <w:t>EV</w:t>
        </w:r>
      </w:ins>
      <w:r>
        <w:t xml:space="preserve"> from the undisturbed forest areas in the LOWER watershed was estimated to be 14.9 tons</w:t>
      </w:r>
      <w:r w:rsidR="00B14A8F">
        <w:t xml:space="preserve"> </w:t>
      </w:r>
      <w:ins w:id="311" w:author="Trent Biggs" w:date="2015-11-23T18:20:00Z">
        <w:r w:rsidR="00A15AFB">
          <w:t xml:space="preserve">for the 42 events in Table 2 </w:t>
        </w:r>
      </w:ins>
      <w:r w:rsidR="00B14A8F">
        <w:t>(Equation 3)</w:t>
      </w:r>
      <w:r>
        <w:t>, so SSY</w:t>
      </w:r>
      <w:commentRangeStart w:id="312"/>
      <w:ins w:id="313" w:author="Trent Biggs" w:date="2015-11-23T18:19:00Z">
        <w:r w:rsidR="00A15AFB">
          <w:rPr>
            <w:vertAlign w:val="subscript"/>
          </w:rPr>
          <w:t>EV</w:t>
        </w:r>
        <w:commentRangeEnd w:id="312"/>
        <w:r w:rsidR="00A15AFB">
          <w:rPr>
            <w:rStyle w:val="CommentReference"/>
          </w:rPr>
          <w:commentReference w:id="312"/>
        </w:r>
      </w:ins>
      <w:r>
        <w:t xml:space="preserve"> from the disturbed areas was 97.3 tons (Table 3). </w:t>
      </w:r>
      <w:ins w:id="314" w:author="Trent Biggs" w:date="2015-11-23T18:20:00Z">
        <w:r w:rsidR="00A15AFB">
          <w:t>Approximately</w:t>
        </w:r>
      </w:ins>
      <w:del w:id="315" w:author="Trent Biggs" w:date="2015-11-23T18:20:00Z">
        <w:r w:rsidDel="00A15AFB">
          <w:delText>For the storms in Table 2, roughly</w:delText>
        </w:r>
      </w:del>
      <w:r>
        <w:t xml:space="preserve"> 87% of </w:t>
      </w:r>
      <w:r w:rsidR="00003545">
        <w:t>SSY</w:t>
      </w:r>
      <w:ins w:id="316" w:author="Trent Biggs" w:date="2015-11-23T18:19:00Z">
        <w:r w:rsidR="00A15AFB">
          <w:rPr>
            <w:vertAlign w:val="subscript"/>
          </w:rPr>
          <w:t>EV_L</w:t>
        </w:r>
      </w:ins>
      <w:del w:id="317" w:author="Trent Biggs" w:date="2015-11-23T18:19:00Z">
        <w:r w:rsidR="00003545" w:rsidDel="00A15AFB">
          <w:rPr>
            <w:vertAlign w:val="subscript"/>
          </w:rPr>
          <w:delText>L</w:delText>
        </w:r>
      </w:del>
      <w:r w:rsidR="00003545">
        <w:rPr>
          <w:vertAlign w:val="subscript"/>
        </w:rPr>
        <w:t>OWER</w:t>
      </w:r>
      <w:r>
        <w:t xml:space="preserve"> was from disturbed areas, despite the disturbed areas only accounting for 10.1% of the LOWER subwatershed area (0.089 km²). Similarly, despite only 5.2% of the TOTAL watershed being disturbed, SSY from disturbed areas accounted for 75% of the </w:t>
      </w:r>
      <w:r w:rsidR="00003545">
        <w:t>SSY</w:t>
      </w:r>
      <w:r w:rsidR="00003545">
        <w:rPr>
          <w:vertAlign w:val="subscript"/>
        </w:rPr>
        <w:t>TOTAL</w:t>
      </w:r>
      <w:r>
        <w:t>. sSSY from disturbed areas in the LOWER subwatershed was 1,095 tons/km², or 58x the sSSY of undisturbed forest.</w:t>
      </w:r>
    </w:p>
    <w:p w:rsidR="00A955CD" w:rsidRDefault="006F5A12">
      <w:r>
        <w:t xml:space="preserve">It was hypothesized the quarry was a key sediment source, but </w:t>
      </w:r>
      <w:r w:rsidR="00003545">
        <w:t>SSY</w:t>
      </w:r>
      <w:r w:rsidR="00003545">
        <w:rPr>
          <w:vertAlign w:val="subscript"/>
        </w:rPr>
        <w:t>EV</w:t>
      </w:r>
      <w:r>
        <w:t xml:space="preserve"> was measured simultaneously at FG1, FG2, and FG3 for only 8 of the storms in Table 2. </w:t>
      </w:r>
      <w:r w:rsidR="00003545">
        <w:t>SSY</w:t>
      </w:r>
      <w:r w:rsidR="00003545">
        <w:rPr>
          <w:vertAlign w:val="subscript"/>
        </w:rPr>
        <w:t>EV</w:t>
      </w:r>
      <w:r>
        <w:t xml:space="preserve"> was calculated separately from the LOWER subwatershed containing the quarry (</w:t>
      </w:r>
      <w:r w:rsidR="00003545">
        <w:t>SSY</w:t>
      </w:r>
      <w:r w:rsidR="00003545">
        <w:rPr>
          <w:vertAlign w:val="subscript"/>
        </w:rPr>
        <w:t>LOWER_QUARRY</w:t>
      </w:r>
      <w:r>
        <w:t>) and LOWER subwatershed containing the village below the quarry (</w:t>
      </w:r>
      <w:r w:rsidR="00003545">
        <w:t>SSY</w:t>
      </w:r>
      <w:r w:rsidR="00003545">
        <w:rPr>
          <w:vertAlign w:val="subscript"/>
        </w:rPr>
        <w:t>LOWER_VILLAGE</w:t>
      </w:r>
      <w:r>
        <w:t xml:space="preserve">) for those </w:t>
      </w:r>
      <w:r w:rsidR="00B14A8F">
        <w:t xml:space="preserve">8 </w:t>
      </w:r>
      <w:r>
        <w:t xml:space="preserve">storms (Table 4). For the 8 storms in Table 4, </w:t>
      </w:r>
      <w:r w:rsidR="00003545">
        <w:t>SSY</w:t>
      </w:r>
      <w:r w:rsidR="00003545">
        <w:rPr>
          <w:vertAlign w:val="subscript"/>
        </w:rPr>
        <w:t>TOTAL</w:t>
      </w:r>
      <w:r>
        <w:t xml:space="preserve"> was 46 tons with an average of 29% from the UPPER subwatershed, 36% from the LOWER_QUARRY subwatershed, and 35% from the LOWER_VILLAGE subwatershed. sSSY from the UPPER, LOWER_QUARRY, and LOWER_VILLAGE subwatersheds, and the TOTAL watershed was 15, 61, 27, and 26 tons/km², respectively. The results from the smaller sample of storms in Table 4, show a slightly lower increase in SSY from the TOTAL watershed, 1.7x, but show the sSSY has increased by 4.08x in the LOWER_QUARRY subwatershed and 1.8x in the LOWER_VILLAGE subwatershed.</w:t>
      </w:r>
    </w:p>
    <w:p w:rsidR="00A955CD" w:rsidRDefault="006F5A12">
      <w:r>
        <w:t xml:space="preserve">Very small fractions of the subwatershed areas are disturbed, yet roughly 77% of </w:t>
      </w:r>
      <w:r w:rsidR="00003545">
        <w:t>SSY</w:t>
      </w:r>
      <w:r w:rsidR="00003545">
        <w:rPr>
          <w:vertAlign w:val="subscript"/>
        </w:rPr>
        <w:t>LOWER_QUARRY</w:t>
      </w:r>
      <w:r>
        <w:t xml:space="preserve"> (6.5% disturbed) and 51% of </w:t>
      </w:r>
      <w:r w:rsidR="00003545">
        <w:t>SSY</w:t>
      </w:r>
      <w:r w:rsidR="00003545">
        <w:rPr>
          <w:vertAlign w:val="subscript"/>
        </w:rPr>
        <w:t>LOWER_VILLAGE</w:t>
      </w:r>
      <w:r>
        <w:t xml:space="preserve"> (11.7% disturbed) subwatersheds was from disturbed areas. Similarly, despite only 5.2% of the TOTAL watershed being disturbed, 75-45% of </w:t>
      </w:r>
      <w:r w:rsidR="00003545">
        <w:t>SSY</w:t>
      </w:r>
      <w:r w:rsidR="00003545">
        <w:rPr>
          <w:vertAlign w:val="subscript"/>
        </w:rPr>
        <w:t>TOTAL</w:t>
      </w:r>
      <w:r>
        <w:t xml:space="preserve"> (Tables 3 and 5) was from disturbed areas. Bare land in the LOWER_QUARRY subwatershed significantly increased </w:t>
      </w:r>
      <w:r w:rsidR="00003545">
        <w:t>sSSY</w:t>
      </w:r>
      <w:r w:rsidR="00003545">
        <w:rPr>
          <w:vertAlign w:val="subscript"/>
        </w:rPr>
        <w:t>LOWER_QUARRY</w:t>
      </w:r>
      <w:r>
        <w:t xml:space="preserve"> and s</w:t>
      </w:r>
      <w:r w:rsidR="00003545">
        <w:t>SSY</w:t>
      </w:r>
      <w:r w:rsidR="00003545">
        <w:rPr>
          <w:vertAlign w:val="subscript"/>
        </w:rPr>
        <w:t>TOTAL</w:t>
      </w:r>
      <w:r>
        <w:t>, and contributed the majority of SSY from disturbed areas in Faga'alu watershed. sSSY from disturbed areas in the UPPER</w:t>
      </w:r>
      <w:ins w:id="318" w:author="Trent Biggs" w:date="2015-11-23T18:21:00Z">
        <w:r w:rsidR="00280E1A">
          <w:t xml:space="preserve"> </w:t>
        </w:r>
      </w:ins>
      <w:ins w:id="319" w:author="Trent Biggs" w:date="2015-11-23T18:22:00Z">
        <w:r w:rsidR="00280E1A">
          <w:t>(</w:t>
        </w:r>
      </w:ins>
      <w:ins w:id="320" w:author="Trent Biggs" w:date="2015-11-23T18:21:00Z">
        <w:r w:rsidR="00280E1A">
          <w:t xml:space="preserve">37.0 </w:t>
        </w:r>
      </w:ins>
      <w:ins w:id="321" w:author="Trent Biggs" w:date="2015-11-23T18:22:00Z">
        <w:r w:rsidR="00280E1A">
          <w:t>tons/km²</w:t>
        </w:r>
      </w:ins>
      <w:ins w:id="322" w:author="Trent Biggs" w:date="2015-11-23T18:21:00Z">
        <w:r w:rsidR="00280E1A">
          <w:t>)</w:t>
        </w:r>
      </w:ins>
      <w:r>
        <w:t>, LOWER_QUARRY</w:t>
      </w:r>
      <w:ins w:id="323" w:author="Trent Biggs" w:date="2015-11-23T18:22:00Z">
        <w:r w:rsidR="00280E1A">
          <w:t xml:space="preserve"> (721.6)</w:t>
        </w:r>
      </w:ins>
      <w:r>
        <w:t xml:space="preserve">, and LOWER_VILLAGE subwatersheds </w:t>
      </w:r>
      <w:ins w:id="324" w:author="Trent Biggs" w:date="2015-11-23T18:22:00Z">
        <w:r w:rsidR="00280E1A">
          <w:t xml:space="preserve">(116.2) </w:t>
        </w:r>
      </w:ins>
      <w:del w:id="325" w:author="Trent Biggs" w:date="2015-11-23T18:22:00Z">
        <w:r w:rsidDel="00280E1A">
          <w:delText>was</w:delText>
        </w:r>
      </w:del>
      <w:del w:id="326" w:author="Trent Biggs" w:date="2015-11-23T18:21:00Z">
        <w:r w:rsidDel="00280E1A">
          <w:delText xml:space="preserve"> 37.0</w:delText>
        </w:r>
      </w:del>
      <w:del w:id="327" w:author="Trent Biggs" w:date="2015-11-23T18:22:00Z">
        <w:r w:rsidDel="00280E1A">
          <w:delText xml:space="preserve">, 721.6, and 116.2 tons/km², respectively, </w:delText>
        </w:r>
      </w:del>
      <w:r>
        <w:t>suggest</w:t>
      </w:r>
      <w:ins w:id="328" w:author="Trent Biggs" w:date="2015-11-23T18:22:00Z">
        <w:r w:rsidR="00280E1A">
          <w:t>ed</w:t>
        </w:r>
      </w:ins>
      <w:del w:id="329" w:author="Trent Biggs" w:date="2015-11-23T18:22:00Z">
        <w:r w:rsidDel="00280E1A">
          <w:delText>ing</w:delText>
        </w:r>
      </w:del>
      <w:r>
        <w:t xml:space="preserve"> that disturbed areas increase sSSY over forested conditions by 49x and 8x in the LOWER_QUARRY and LOWER_VILLAGE subwatersheds, respectively. Human disturbance in the LOWER_VILLAGE subwatershed also increased SSY above natural levels but the magnitude of disturbance was much lower than the quarry.</w:t>
      </w:r>
    </w:p>
    <w:p w:rsidR="00A955CD" w:rsidRDefault="006F5A12">
      <w:pPr>
        <w:pStyle w:val="Heading3"/>
      </w:pPr>
      <w:r>
        <w:t xml:space="preserve">Predicting </w:t>
      </w:r>
      <w:r w:rsidR="00003545">
        <w:t>SSY</w:t>
      </w:r>
      <w:r w:rsidR="00003545">
        <w:rPr>
          <w:vertAlign w:val="subscript"/>
        </w:rPr>
        <w:t>EV</w:t>
      </w:r>
      <w:r>
        <w:t xml:space="preserve"> from storm metrics</w:t>
      </w:r>
    </w:p>
    <w:p w:rsidR="00A955CD" w:rsidRDefault="00003545">
      <w:r>
        <w:t>SSY</w:t>
      </w:r>
      <w:r>
        <w:rPr>
          <w:vertAlign w:val="subscript"/>
        </w:rPr>
        <w:t>EV</w:t>
      </w:r>
      <w:r w:rsidR="006F5A12">
        <w:t xml:space="preserve"> from the UPPER and TOTAL watersheds was correlated with each of the four storm metrics tested (Figure 7), though the correlations with precipitation metrics were poor in the heavily forested UPPER watershed (Table 6).  Pearson and Spearman correlation coefficients were similar, meaning the relationships were mostly linear in log-log space. Significant scatter was observed around all models, which reflects the changing sediment availability at the quarry and village, and the natural variability in the watershed response for different storm events.</w:t>
      </w:r>
    </w:p>
    <w:p w:rsidR="00A955CD" w:rsidRDefault="006F5A12">
      <w:r>
        <w:t xml:space="preserve">Qsum was the best predictor of </w:t>
      </w:r>
      <w:r w:rsidR="00003545">
        <w:t>SSY</w:t>
      </w:r>
      <w:r w:rsidR="00003545">
        <w:rPr>
          <w:vertAlign w:val="subscript"/>
        </w:rPr>
        <w:t>EV</w:t>
      </w:r>
      <w:r>
        <w:t xml:space="preserve"> for the UPPER watershed, and Psum was the best predictor for the TOTAL watershed</w:t>
      </w:r>
      <w:r w:rsidR="0086602A">
        <w:t>, though Qmax was nearly as good a predictor for both watersheds</w:t>
      </w:r>
      <w:r>
        <w:t xml:space="preserve">. </w:t>
      </w:r>
      <w:r w:rsidR="00003545">
        <w:t>SSY</w:t>
      </w:r>
      <w:r w:rsidR="00003545">
        <w:rPr>
          <w:vertAlign w:val="subscript"/>
        </w:rPr>
        <w:t>EV</w:t>
      </w:r>
      <w:r>
        <w:t xml:space="preserve"> is calculated from Q so it is expected that Qsum should </w:t>
      </w:r>
      <w:del w:id="330" w:author="Trent Biggs" w:date="2015-11-23T18:23:00Z">
        <w:r w:rsidDel="00280E1A">
          <w:delText>be more closely correlat</w:delText>
        </w:r>
      </w:del>
      <w:ins w:id="331" w:author="Trent Biggs" w:date="2015-11-23T18:23:00Z">
        <w:r w:rsidR="00280E1A">
          <w:t>correlate closely with SSY</w:t>
        </w:r>
        <w:r w:rsidR="00280E1A">
          <w:rPr>
            <w:vertAlign w:val="subscript"/>
          </w:rPr>
          <w:t>EV</w:t>
        </w:r>
      </w:ins>
      <w:del w:id="332" w:author="Trent Biggs" w:date="2015-11-23T18:23:00Z">
        <w:r w:rsidDel="00280E1A">
          <w:delText>ed</w:delText>
        </w:r>
      </w:del>
      <w:r>
        <w:t xml:space="preserve">, </w:t>
      </w:r>
      <w:del w:id="333" w:author="Trent Biggs" w:date="2015-11-23T18:23:00Z">
        <w:r w:rsidDel="00280E1A">
          <w:delText xml:space="preserve">and this has also </w:delText>
        </w:r>
      </w:del>
      <w:ins w:id="334" w:author="Trent Biggs" w:date="2015-11-23T18:23:00Z">
        <w:r w:rsidR="00280E1A">
          <w:t>as</w:t>
        </w:r>
      </w:ins>
      <w:del w:id="335" w:author="Trent Biggs" w:date="2015-11-23T18:23:00Z">
        <w:r w:rsidDel="00280E1A">
          <w:delText>been</w:delText>
        </w:r>
      </w:del>
      <w:r>
        <w:t xml:space="preserve"> observed in other studies </w:t>
      </w:r>
      <w:r w:rsidR="0086602A">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86602A">
        <w:fldChar w:fldCharType="separate"/>
      </w:r>
      <w:r w:rsidR="00E153E3" w:rsidRPr="00E153E3">
        <w:rPr>
          <w:noProof/>
        </w:rPr>
        <w:t>(Duvert et al., 2012; Rankl, 2004)</w:t>
      </w:r>
      <w:r w:rsidR="0086602A">
        <w:fldChar w:fldCharType="end"/>
      </w:r>
      <w:r>
        <w:t xml:space="preserve">. Indeed the Qsum model for the UPPER watershed showed the highest coefficient of determination (r²), lowest RMSE, and highest Pearson and Spearman correlation coefficients (Table 6). Psum showed an equally high r² and a lower RMSE, but only for the TOTAL subwatershed. This suggests that sediment production is more related to discharge processes in the UPPER subwatershed, and more related to precipitation processes in the LOWER subwatershed. </w:t>
      </w:r>
      <w:ins w:id="336" w:author="Trent Biggs" w:date="2015-11-23T18:24:00Z">
        <w:r w:rsidR="00280E1A">
          <w:t>D</w:t>
        </w:r>
      </w:ins>
      <w:del w:id="337" w:author="Trent Biggs" w:date="2015-11-23T18:24:00Z">
        <w:r w:rsidDel="00280E1A">
          <w:delText>However, d</w:delText>
        </w:r>
      </w:del>
      <w:r>
        <w:t xml:space="preserve">ischarge metrics were also highly correlated with </w:t>
      </w:r>
      <w:r w:rsidR="00003545">
        <w:t>SSY</w:t>
      </w:r>
      <w:r w:rsidR="00003545">
        <w:rPr>
          <w:vertAlign w:val="subscript"/>
        </w:rPr>
        <w:t>EV</w:t>
      </w:r>
      <w:r>
        <w:t xml:space="preserve"> in the TOTAL watershed, suggesting discharge metrics are good predictors in both disturbed and undisturbed watersheds. Qmax was not the best predictor in either watershed, but performed well in both watersheds, with similar correlation statistics to both Qsum and Psum models. Most of the scatter in the Qmax-</w:t>
      </w:r>
      <w:r w:rsidR="00003545">
        <w:t>SSY</w:t>
      </w:r>
      <w:r w:rsidR="00003545">
        <w:rPr>
          <w:vertAlign w:val="subscript"/>
        </w:rPr>
        <w:t>EV</w:t>
      </w:r>
      <w:r>
        <w:t xml:space="preserve"> relationship is observed for small events, and Qmax correlated strongly with the largest </w:t>
      </w:r>
      <w:r w:rsidR="00003545">
        <w:t>SSY</w:t>
      </w:r>
      <w:r w:rsidR="00003545">
        <w:rPr>
          <w:vertAlign w:val="subscript"/>
        </w:rPr>
        <w:t>EV</w:t>
      </w:r>
      <w:r>
        <w:t xml:space="preserve"> values when most of the annual sediment load is generated. </w:t>
      </w:r>
    </w:p>
    <w:p w:rsidR="00A955CD" w:rsidRDefault="006F5A12">
      <w:r>
        <w:t xml:space="preserve">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w:t>
      </w:r>
      <w:r w:rsidR="00003545">
        <w:t>SSY</w:t>
      </w:r>
      <w:r w:rsidR="00003545">
        <w:rPr>
          <w:vertAlign w:val="subscript"/>
        </w:rPr>
        <w:t>EV</w:t>
      </w:r>
      <w:r>
        <w:t xml:space="preserve"> and Qmax in both watersheds, Qmax may be a promising predictor that integrates both precipitation and discharge processes.</w:t>
      </w:r>
    </w:p>
    <w:p w:rsidR="00A955CD" w:rsidRDefault="006F5A12">
      <w:r>
        <w:rPr>
          <w:noProof/>
        </w:rPr>
        <w:drawing>
          <wp:inline distT="0" distB="0" distL="0" distR="0" wp14:anchorId="4B7FEF9F" wp14:editId="061872AB">
            <wp:extent cx="54864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4"/>
                    <a:stretch>
                      <a:fillRect/>
                    </a:stretch>
                  </pic:blipFill>
                  <pic:spPr>
                    <a:xfrm>
                      <a:off x="0" y="0"/>
                      <a:ext cx="5486400" cy="4114800"/>
                    </a:xfrm>
                    <a:prstGeom prst="rect">
                      <a:avLst/>
                    </a:prstGeom>
                  </pic:spPr>
                </pic:pic>
              </a:graphicData>
            </a:graphic>
          </wp:inline>
        </w:drawing>
      </w:r>
    </w:p>
    <w:p w:rsidR="00A955CD" w:rsidRDefault="006F5A12">
      <w:pPr>
        <w:ind w:firstLine="0"/>
      </w:pPr>
      <w:r>
        <w:t xml:space="preserve">Figure 7. </w:t>
      </w:r>
      <w:commentRangeStart w:id="338"/>
      <w:ins w:id="339" w:author="Trent Biggs" w:date="2015-11-23T18:24:00Z">
        <w:r w:rsidR="00320CA6">
          <w:t>s</w:t>
        </w:r>
      </w:ins>
      <w:r w:rsidR="00003545">
        <w:t>SSY</w:t>
      </w:r>
      <w:r w:rsidR="00003545">
        <w:rPr>
          <w:vertAlign w:val="subscript"/>
        </w:rPr>
        <w:t>EV</w:t>
      </w:r>
      <w:r>
        <w:t xml:space="preserve"> </w:t>
      </w:r>
      <w:commentRangeEnd w:id="338"/>
      <w:r w:rsidR="00320CA6">
        <w:rPr>
          <w:rStyle w:val="CommentReference"/>
        </w:rPr>
        <w:commentReference w:id="338"/>
      </w:r>
      <w:r>
        <w:t>regression models for predictive storm metrics. Each point represents a different storm event. **=slopes and intercepts were statistically different (p&lt;0.01), *=intercepts were statistically different (p&lt;0.01).</w:t>
      </w:r>
    </w:p>
    <w:p w:rsidR="00A955CD" w:rsidRDefault="006F5A12">
      <w:r>
        <w:t xml:space="preserve">In all models, </w:t>
      </w:r>
      <w:r w:rsidR="00003545">
        <w:t>SSY</w:t>
      </w:r>
      <w:r w:rsidR="00003545">
        <w:rPr>
          <w:vertAlign w:val="subscript"/>
        </w:rPr>
        <w:t>EV</w:t>
      </w:r>
      <w:r>
        <w:t xml:space="preserve"> from the TOTAL watershed </w:t>
      </w:r>
      <w:r w:rsidR="0086602A">
        <w:t xml:space="preserve">was higher than from the UPPER </w:t>
      </w:r>
      <w:r>
        <w:t xml:space="preserve">watershed for the full range of measured storms with the exception of a few events that are considered outliers. These events could be attributed to measurement error or to landslides in the UPPER subwatershed and the increased sediment supply for that specific event. The separation of multi-peak storm events, storm sequence, and antecedent conditions may also play a role. While the climate on Tutuila is tropical, without strong seasonality, periods of low rainfall can persist for several weeks, perhaps altering the water and sediment dynamics in the subsequent storm events. </w:t>
      </w:r>
    </w:p>
    <w:p w:rsidR="00A955CD" w:rsidRDefault="006F5A12">
      <w:del w:id="340" w:author="Trent Biggs" w:date="2015-11-23T18:25:00Z">
        <w:r w:rsidDel="0034534C">
          <w:delText xml:space="preserve">ANCOVA was used to compare regression coefficients (β=slope and α=intercept) of the UPPER and TOTAL </w:delText>
        </w:r>
        <w:r w:rsidR="00003545" w:rsidDel="0034534C">
          <w:delText>SSY</w:delText>
        </w:r>
        <w:r w:rsidR="00003545" w:rsidDel="0034534C">
          <w:rPr>
            <w:vertAlign w:val="subscript"/>
          </w:rPr>
          <w:delText>EV</w:delText>
        </w:r>
        <w:r w:rsidDel="0034534C">
          <w:delText xml:space="preserve"> models, to determine if the relative sediment contribution from undisturbed and human-disturbed areas changed with storm size. </w:delText>
        </w:r>
      </w:del>
      <w:r>
        <w:t xml:space="preserve">All model intercepts </w:t>
      </w:r>
      <w:ins w:id="341" w:author="Trent Biggs" w:date="2015-11-23T18:25:00Z">
        <w:r w:rsidR="0034534C">
          <w:t>(</w:t>
        </w:r>
        <w:r w:rsidR="0034534C">
          <w:rPr>
            <w:rFonts w:cs="Times"/>
          </w:rPr>
          <w:t>α</w:t>
        </w:r>
        <w:r w:rsidR="0034534C">
          <w:t xml:space="preserve">) </w:t>
        </w:r>
      </w:ins>
      <w:r>
        <w:t>were significantly different (p&lt;0.01), but only the Qsum-</w:t>
      </w:r>
      <w:r w:rsidR="00003545">
        <w:t>SSY</w:t>
      </w:r>
      <w:r w:rsidR="00003545">
        <w:rPr>
          <w:vertAlign w:val="subscript"/>
        </w:rPr>
        <w:t>EV</w:t>
      </w:r>
      <w:r>
        <w:t xml:space="preserve"> model showed significantly different (p&lt;0.01) slopes</w:t>
      </w:r>
      <w:ins w:id="342" w:author="Trent Biggs" w:date="2015-11-23T18:25:00Z">
        <w:r w:rsidR="0034534C">
          <w:t xml:space="preserve"> (</w:t>
        </w:r>
        <w:r w:rsidR="0034534C">
          <w:rPr>
            <w:rFonts w:cs="Times"/>
          </w:rPr>
          <w:t>β</w:t>
        </w:r>
        <w:r w:rsidR="0034534C">
          <w:t>)</w:t>
        </w:r>
      </w:ins>
      <w:r>
        <w:t xml:space="preserve">. </w:t>
      </w:r>
      <w:ins w:id="343" w:author="Trent Biggs" w:date="2015-11-23T18:26:00Z">
        <w:r w:rsidR="0034534C">
          <w:t xml:space="preserve"> </w:t>
        </w:r>
      </w:ins>
      <w:del w:id="344" w:author="Trent Biggs" w:date="2015-11-23T18:26:00Z">
        <w:r w:rsidDel="0034534C">
          <w:delText xml:space="preserve">It was hypothesized that for large storms, </w:delText>
        </w:r>
        <w:r w:rsidR="00003545" w:rsidDel="0034534C">
          <w:delText>SSY</w:delText>
        </w:r>
        <w:r w:rsidR="00003545" w:rsidDel="0034534C">
          <w:rPr>
            <w:vertAlign w:val="subscript"/>
          </w:rPr>
          <w:delText>EV</w:delText>
        </w:r>
        <w:r w:rsidDel="0034534C">
          <w:delText xml:space="preserve"> from the UPPER watershed may become relatively more important for SSY at the outlet, however, the models show conflicting results. </w:delText>
        </w:r>
      </w:del>
      <w:r>
        <w:t>The Qsum-</w:t>
      </w:r>
      <w:r w:rsidR="00003545">
        <w:t>SSY</w:t>
      </w:r>
      <w:r w:rsidR="00003545">
        <w:rPr>
          <w:vertAlign w:val="subscript"/>
        </w:rPr>
        <w:t>EV</w:t>
      </w:r>
      <w:r>
        <w:t xml:space="preserve"> models indicate that </w:t>
      </w:r>
      <w:del w:id="345" w:author="Trent Biggs" w:date="2015-11-23T18:26:00Z">
        <w:r w:rsidDel="0034534C">
          <w:delText xml:space="preserve">for larger storm events </w:delText>
        </w:r>
      </w:del>
      <w:r w:rsidR="00003545">
        <w:t>SSY</w:t>
      </w:r>
      <w:r w:rsidR="00003545">
        <w:rPr>
          <w:vertAlign w:val="subscript"/>
        </w:rPr>
        <w:t>EV</w:t>
      </w:r>
      <w:r>
        <w:t xml:space="preserve"> from the UPPER and TOTAL watersheds </w:t>
      </w:r>
      <w:del w:id="346" w:author="Trent Biggs" w:date="2015-11-23T18:26:00Z">
        <w:r w:rsidDel="0034534C">
          <w:delText xml:space="preserve">are more similar, as the regression lines </w:delText>
        </w:r>
      </w:del>
      <w:r>
        <w:t>converge at higher Qsum values. Conversely, the Psum- and Qmax-</w:t>
      </w:r>
      <w:r w:rsidR="00003545">
        <w:t>SSY</w:t>
      </w:r>
      <w:r w:rsidR="00003545">
        <w:rPr>
          <w:vertAlign w:val="subscript"/>
        </w:rPr>
        <w:t>EV</w:t>
      </w:r>
      <w:r>
        <w:t xml:space="preserve"> models show no change in relative contributions of SSY over the range of storm sizes (Figure 7).</w:t>
      </w:r>
    </w:p>
    <w:p w:rsidR="00A955CD" w:rsidRDefault="006F5A12">
      <w:pPr>
        <w:pStyle w:val="Heading3"/>
      </w:pPr>
      <w:r>
        <w:t>Annual estimates of SSY and sSSY</w:t>
      </w:r>
    </w:p>
    <w:p w:rsidR="00A955CD" w:rsidRDefault="00CD2330">
      <w:ins w:id="347" w:author="Trent Biggs" w:date="2015-11-23T18:30:00Z">
        <w:r>
          <w:t xml:space="preserve">Estimates of annual </w:t>
        </w:r>
      </w:ins>
      <w:ins w:id="348" w:author="Trent Biggs" w:date="2015-11-23T18:31:00Z">
        <w:r>
          <w:t>s</w:t>
        </w:r>
      </w:ins>
      <w:ins w:id="349" w:author="Trent Biggs" w:date="2015-11-23T18:30:00Z">
        <w:r>
          <w:t xml:space="preserve">SSY depended on which predictor was used to estimate SSYEV.  </w:t>
        </w:r>
      </w:ins>
      <w:del w:id="350" w:author="Trent Biggs" w:date="2015-11-23T18:27:00Z">
        <w:r w:rsidR="006F5A12" w:rsidDel="00CD2330">
          <w:delText>The Psum- and Qmax-</w:delText>
        </w:r>
        <w:r w:rsidR="00003545" w:rsidDel="00CD2330">
          <w:delText>SSY</w:delText>
        </w:r>
        <w:r w:rsidR="00003545" w:rsidDel="00CD2330">
          <w:rPr>
            <w:vertAlign w:val="subscript"/>
          </w:rPr>
          <w:delText>EV</w:delText>
        </w:r>
        <w:r w:rsidR="006F5A12" w:rsidDel="00CD2330">
          <w:delText xml:space="preserve"> relationships were used to predict </w:delText>
        </w:r>
        <w:r w:rsidR="00003545" w:rsidDel="00CD2330">
          <w:delText>SSY</w:delText>
        </w:r>
        <w:r w:rsidR="00003545" w:rsidDel="00CD2330">
          <w:rPr>
            <w:vertAlign w:val="subscript"/>
          </w:rPr>
          <w:delText>EV</w:delText>
        </w:r>
        <w:r w:rsidR="006F5A12" w:rsidDel="00CD2330">
          <w:delText xml:space="preserve"> from Psum and Qmax of 109 storms in 2014, the only year with a continuous Q record (Table 7). </w:delText>
        </w:r>
      </w:del>
      <w:r w:rsidR="006F5A12">
        <w:t xml:space="preserve">Annual </w:t>
      </w:r>
      <w:del w:id="351" w:author="Trent Biggs" w:date="2015-11-23T18:30:00Z">
        <w:r w:rsidR="006F5A12" w:rsidDel="00CD2330">
          <w:delText>SSY (s</w:delText>
        </w:r>
      </w:del>
      <w:del w:id="352" w:author="Trent Biggs" w:date="2015-11-23T18:31:00Z">
        <w:r w:rsidR="006F5A12" w:rsidDel="00CD2330">
          <w:delText>SSY</w:delText>
        </w:r>
      </w:del>
      <w:del w:id="353" w:author="Trent Biggs" w:date="2015-11-23T18:30:00Z">
        <w:r w:rsidR="006F5A12" w:rsidDel="00CD2330">
          <w:delText>)</w:delText>
        </w:r>
      </w:del>
      <w:del w:id="354" w:author="Trent Biggs" w:date="2015-11-23T18:31:00Z">
        <w:r w:rsidR="006F5A12" w:rsidDel="00CD2330">
          <w:delText xml:space="preserve"> </w:delText>
        </w:r>
      </w:del>
      <w:ins w:id="355" w:author="Trent Biggs" w:date="2015-11-23T18:30:00Z">
        <w:r>
          <w:t xml:space="preserve">sSSY </w:t>
        </w:r>
      </w:ins>
      <w:del w:id="356" w:author="Trent Biggs" w:date="2015-11-23T18:29:00Z">
        <w:r w:rsidR="006F5A12" w:rsidDel="00CD2330">
          <w:delText xml:space="preserve">in 2014 </w:delText>
        </w:r>
      </w:del>
      <w:r w:rsidR="006F5A12">
        <w:t>from the UPPER and TOTAL watersheds</w:t>
      </w:r>
      <w:del w:id="357" w:author="Trent Biggs" w:date="2015-11-23T18:27:00Z">
        <w:r w:rsidR="006F5A12" w:rsidDel="00CD2330">
          <w:delText>,</w:delText>
        </w:r>
      </w:del>
      <w:r w:rsidR="006F5A12">
        <w:t xml:space="preserve"> </w:t>
      </w:r>
      <w:del w:id="358" w:author="Trent Biggs" w:date="2015-11-23T18:27:00Z">
        <w:r w:rsidR="006F5A12" w:rsidDel="00CD2330">
          <w:delText xml:space="preserve">predicted by Psum,  </w:delText>
        </w:r>
      </w:del>
      <w:r w:rsidR="006F5A12">
        <w:t xml:space="preserve">was </w:t>
      </w:r>
      <w:del w:id="359" w:author="Trent Biggs" w:date="2015-11-23T18:31:00Z">
        <w:r w:rsidR="006F5A12" w:rsidDel="00CD2330">
          <w:delText>13 tons/year (</w:delText>
        </w:r>
      </w:del>
      <w:r w:rsidR="006F5A12">
        <w:t>14 tons/km²/year</w:t>
      </w:r>
      <w:del w:id="360" w:author="Trent Biggs" w:date="2015-11-23T18:31:00Z">
        <w:r w:rsidR="006F5A12" w:rsidDel="00CD2330">
          <w:delText>)</w:delText>
        </w:r>
      </w:del>
      <w:r w:rsidR="006F5A12">
        <w:t xml:space="preserve"> and </w:t>
      </w:r>
      <w:del w:id="361" w:author="Trent Biggs" w:date="2015-11-23T18:31:00Z">
        <w:r w:rsidR="006F5A12" w:rsidDel="00CD2330">
          <w:delText>134 tons/year (</w:delText>
        </w:r>
      </w:del>
      <w:r w:rsidR="006F5A12">
        <w:t>75 tons/km²/year</w:t>
      </w:r>
      <w:del w:id="362" w:author="Trent Biggs" w:date="2015-11-23T18:31:00Z">
        <w:r w:rsidR="006F5A12" w:rsidDel="00CD2330">
          <w:delText>)</w:delText>
        </w:r>
      </w:del>
      <w:r w:rsidR="006F5A12">
        <w:t>, respectively</w:t>
      </w:r>
      <w:ins w:id="363" w:author="Trent Biggs" w:date="2015-11-23T18:27:00Z">
        <w:r>
          <w:t xml:space="preserve"> </w:t>
        </w:r>
      </w:ins>
      <w:ins w:id="364" w:author="Trent Biggs" w:date="2015-11-23T18:29:00Z">
        <w:r>
          <w:t xml:space="preserve">in 2014 </w:t>
        </w:r>
      </w:ins>
      <w:ins w:id="365" w:author="Trent Biggs" w:date="2015-11-23T18:27:00Z">
        <w:r>
          <w:t>as predicted by Psum</w:t>
        </w:r>
      </w:ins>
      <w:ins w:id="366" w:author="Trent Biggs" w:date="2015-11-23T18:28:00Z">
        <w:r>
          <w:t>-SSYEV relationship</w:t>
        </w:r>
      </w:ins>
      <w:ins w:id="367" w:author="Trent Biggs" w:date="2015-11-23T18:29:00Z">
        <w:r>
          <w:t xml:space="preserve">, and </w:t>
        </w:r>
      </w:ins>
      <w:del w:id="368" w:author="Trent Biggs" w:date="2015-11-23T18:29:00Z">
        <w:r w:rsidR="006F5A12" w:rsidDel="00CD2330">
          <w:delText xml:space="preserve">. </w:delText>
        </w:r>
      </w:del>
      <w:del w:id="369" w:author="Trent Biggs" w:date="2015-11-23T18:28:00Z">
        <w:r w:rsidR="006F5A12" w:rsidDel="00CD2330">
          <w:delText>Given the larger errors for larger storms in the Psum-</w:delText>
        </w:r>
        <w:r w:rsidR="00003545" w:rsidDel="00CD2330">
          <w:delText>SSY</w:delText>
        </w:r>
        <w:r w:rsidR="00003545" w:rsidDel="00CD2330">
          <w:rPr>
            <w:vertAlign w:val="subscript"/>
          </w:rPr>
          <w:delText>EV</w:delText>
        </w:r>
        <w:r w:rsidR="006F5A12" w:rsidDel="00CD2330">
          <w:delText xml:space="preserve"> relationship compared to Qmax-</w:delText>
        </w:r>
        <w:r w:rsidR="00003545" w:rsidDel="00CD2330">
          <w:delText>SSY</w:delText>
        </w:r>
        <w:r w:rsidR="00003545" w:rsidDel="00CD2330">
          <w:rPr>
            <w:vertAlign w:val="subscript"/>
          </w:rPr>
          <w:delText>EV</w:delText>
        </w:r>
        <w:r w:rsidR="006F5A12" w:rsidDel="00CD2330">
          <w:delText xml:space="preserve">, annual SSY predicted from Qmax was much higher. </w:delText>
        </w:r>
      </w:del>
      <w:del w:id="370" w:author="Trent Biggs" w:date="2015-11-23T18:29:00Z">
        <w:r w:rsidR="006F5A12" w:rsidDel="00CD2330">
          <w:delText xml:space="preserve">Annual SSY (sSSY) in 2014 from the UPPER and TOTAL watersheds, predicted by Qmax,  was </w:delText>
        </w:r>
      </w:del>
      <w:del w:id="371" w:author="Trent Biggs" w:date="2015-11-23T18:31:00Z">
        <w:r w:rsidR="006F5A12" w:rsidDel="00CD2330">
          <w:delText>61 tons/year (</w:delText>
        </w:r>
      </w:del>
      <w:r w:rsidR="006F5A12">
        <w:t>68 tons/km²/year</w:t>
      </w:r>
      <w:del w:id="372" w:author="Trent Biggs" w:date="2015-11-23T18:31:00Z">
        <w:r w:rsidR="006F5A12" w:rsidDel="00CD2330">
          <w:delText>)</w:delText>
        </w:r>
      </w:del>
      <w:r w:rsidR="006F5A12">
        <w:t xml:space="preserve"> and </w:t>
      </w:r>
      <w:del w:id="373" w:author="Trent Biggs" w:date="2015-11-23T18:31:00Z">
        <w:r w:rsidR="006F5A12" w:rsidDel="00CD2330">
          <w:delText>439 tons/year (</w:delText>
        </w:r>
      </w:del>
      <w:r w:rsidR="006F5A12">
        <w:t>247 tons/km²/year</w:t>
      </w:r>
      <w:del w:id="374" w:author="Trent Biggs" w:date="2015-11-23T18:31:00Z">
        <w:r w:rsidR="006F5A12" w:rsidDel="00CD2330">
          <w:delText>)</w:delText>
        </w:r>
      </w:del>
      <w:r w:rsidR="006F5A12">
        <w:t>, respectively</w:t>
      </w:r>
      <w:ins w:id="375" w:author="Trent Biggs" w:date="2015-11-23T18:29:00Z">
        <w:r>
          <w:t xml:space="preserve"> using the Qmax-SSYEV relationship</w:t>
        </w:r>
      </w:ins>
      <w:r w:rsidR="006F5A12">
        <w:t xml:space="preserve">. </w:t>
      </w:r>
      <w:ins w:id="376" w:author="Trent Biggs" w:date="2015-11-23T18:38:00Z">
        <w:r w:rsidR="007666DB">
          <w:t xml:space="preserve"> The large difference in sSSY between the two methods was due to higher scatter about the Psum-SSYEV relationship </w:t>
        </w:r>
      </w:ins>
      <w:ins w:id="377" w:author="Trent Biggs" w:date="2015-11-23T18:39:00Z">
        <w:r w:rsidR="007666DB">
          <w:t xml:space="preserve">for large events </w:t>
        </w:r>
      </w:ins>
      <w:ins w:id="378" w:author="Trent Biggs" w:date="2015-11-23T18:38:00Z">
        <w:r w:rsidR="007666DB">
          <w:t>compared with the Qmax-SSYEV</w:t>
        </w:r>
      </w:ins>
      <w:ins w:id="379" w:author="Trent Biggs" w:date="2015-11-23T18:39:00Z">
        <w:r w:rsidR="007666DB">
          <w:t>.</w:t>
        </w:r>
      </w:ins>
    </w:p>
    <w:p w:rsidR="00A955CD" w:rsidRDefault="007E79BC">
      <w:ins w:id="380" w:author="Trent Biggs" w:date="2015-11-23T18:39:00Z">
        <w:r>
          <w:t xml:space="preserve">In order to compare with SSY estimated from the Psum-SSYEV and Qmax-SSYEV relationships, </w:t>
        </w:r>
      </w:ins>
      <w:ins w:id="381" w:author="Trent Biggs" w:date="2015-11-23T18:40:00Z">
        <w:r>
          <w:t>a</w:t>
        </w:r>
      </w:ins>
      <w:del w:id="382" w:author="Trent Biggs" w:date="2015-11-23T18:40:00Z">
        <w:r w:rsidR="006F5A12" w:rsidDel="007E79BC">
          <w:delText>A</w:delText>
        </w:r>
      </w:del>
      <w:r w:rsidR="006F5A12">
        <w:t xml:space="preserve">nnual SSY was </w:t>
      </w:r>
      <w:r w:rsidR="00B42671">
        <w:t>also calculated using Equation 6</w:t>
      </w:r>
      <w:r w:rsidR="006F5A12">
        <w:t xml:space="preserve"> for three sets of storm events: a) all events with</w:t>
      </w:r>
      <w:ins w:id="383" w:author="Trent Biggs" w:date="2015-11-23T18:40:00Z">
        <w:r>
          <w:t xml:space="preserve"> </w:t>
        </w:r>
      </w:ins>
      <w:del w:id="384" w:author="Trent Biggs" w:date="2015-11-23T18:40:00Z">
        <w:r w:rsidR="006F5A12" w:rsidDel="007E79BC">
          <w:delText xml:space="preserve"> </w:delText>
        </w:r>
      </w:del>
      <w:r w:rsidR="00003545">
        <w:t>SSY</w:t>
      </w:r>
      <w:r w:rsidR="00003545">
        <w:rPr>
          <w:vertAlign w:val="subscript"/>
        </w:rPr>
        <w:t>EV</w:t>
      </w:r>
      <w:r w:rsidR="006F5A12">
        <w:t xml:space="preserve"> data, including those where </w:t>
      </w:r>
      <w:r w:rsidR="00003545">
        <w:t>SSY</w:t>
      </w:r>
      <w:r w:rsidR="00003545">
        <w:rPr>
          <w:vertAlign w:val="subscript"/>
        </w:rPr>
        <w:t>EV</w:t>
      </w:r>
      <w:r w:rsidR="006F5A12">
        <w:t xml:space="preserve">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w:t>
      </w:r>
      <w:r w:rsidR="00BA3DEE" w:rsidRPr="00BA3DEE">
        <w:t>P</w:t>
      </w:r>
      <w:r w:rsidR="00BA3DEE" w:rsidRPr="00BA3DEE">
        <w:rPr>
          <w:vertAlign w:val="subscript"/>
        </w:rPr>
        <w:t>sann</w:t>
      </w:r>
      <w:r w:rsidR="006F5A12">
        <w:t>) was 2,770 mm, representing 69% of total annual precipitation (3,709 mm). All storms with measured SSY at FG1 from 2012-2014 included</w:t>
      </w:r>
      <w:r w:rsidR="00B42671">
        <w:t xml:space="preserve"> </w:t>
      </w:r>
      <w:r w:rsidR="006F5A12">
        <w:t>3,457 mm of precipitation (</w:t>
      </w:r>
      <w:r w:rsidR="00BA3DEE" w:rsidRPr="00BA3DEE">
        <w:t>P</w:t>
      </w:r>
      <w:r w:rsidR="00BA3DEE" w:rsidRPr="00BA3DEE">
        <w:rPr>
          <w:vertAlign w:val="subscript"/>
        </w:rPr>
        <w:t>smeas</w:t>
      </w:r>
      <w:r w:rsidR="006F5A12">
        <w:t xml:space="preserve">), or 125% of </w:t>
      </w:r>
      <w:r w:rsidR="00BA3DEE" w:rsidRPr="00BA3DEE">
        <w:t>P</w:t>
      </w:r>
      <w:r w:rsidR="00BA3DEE" w:rsidRPr="00BA3DEE">
        <w:rPr>
          <w:vertAlign w:val="subscript"/>
        </w:rPr>
        <w:t>sann</w:t>
      </w:r>
      <w:r w:rsidR="006F5A12">
        <w:t>, so estimated annual SSY from the UPPER subwatershed from Equation 5 was 41 tons/yr (45 tons/km²/yr). All storms with measured SSY at FG3 from 2012-2014 included 2,628 mm of precipitation, or 95% of expected annual storm precipitation so estimated annual SSY from the TOTAL watershed was 428 tons/yr (241 tons/km²/yr).</w:t>
      </w:r>
    </w:p>
    <w:p w:rsidR="00BA3DEE" w:rsidRDefault="00BA3DEE">
      <w:commentRangeStart w:id="385"/>
      <w:r w:rsidRPr="00BA3DEE">
        <w:t>Annual SSY was also calculated using Equation 6 for three sets of storm events: a) all events with SSYEV data, including those where SSYEV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(P</w:t>
      </w:r>
      <w:r w:rsidRPr="00BA3DEE">
        <w:rPr>
          <w:vertAlign w:val="subscript"/>
        </w:rPr>
        <w:t>sann</w:t>
      </w:r>
      <w:r w:rsidRPr="00BA3DEE">
        <w:t>) was 2,770 mm, representing 69% of total annual precipitation (3,709 mm). All storms with measured SSY at FG1 from 2012-2014 included 3,457 mm of precipitation (P</w:t>
      </w:r>
      <w:r w:rsidRPr="00BA3DEE">
        <w:rPr>
          <w:vertAlign w:val="subscript"/>
        </w:rPr>
        <w:t>smeas</w:t>
      </w:r>
      <w:r w:rsidRPr="00BA3DEE">
        <w:t>), or 125% of P</w:t>
      </w:r>
      <w:r w:rsidRPr="00BA3DEE">
        <w:rPr>
          <w:vertAlign w:val="subscript"/>
        </w:rPr>
        <w:t>sann</w:t>
      </w:r>
      <w:r w:rsidRPr="00BA3DEE">
        <w:t>, so estimated annual SSY from the UPPER subwatershed from Equation 6 was 41 tons/yr (45 tons/km</w:t>
      </w:r>
      <w:r w:rsidRPr="00BA3DEE">
        <w:rPr>
          <w:vertAlign w:val="superscript"/>
        </w:rPr>
        <w:t>2</w:t>
      </w:r>
      <w:r w:rsidRPr="00BA3DEE">
        <w:t>/yr). All storms with measured SSY at FG3 from 2012-2014 included 2,628 mm of precipitation, or 95% of expected annual storm precipitation so estimated annual SSY from the TOTAL watersh</w:t>
      </w:r>
      <w:r>
        <w:t>ed was 428 tons/yr (241 tons/km</w:t>
      </w:r>
      <w:r w:rsidRPr="00BA3DEE">
        <w:rPr>
          <w:vertAlign w:val="superscript"/>
        </w:rPr>
        <w:t>2</w:t>
      </w:r>
      <w:r w:rsidRPr="00BA3DEE">
        <w:t>/yr)</w:t>
      </w:r>
      <w:commentRangeEnd w:id="385"/>
      <w:r w:rsidR="00110DCF">
        <w:rPr>
          <w:rStyle w:val="CommentReference"/>
        </w:rPr>
        <w:commentReference w:id="385"/>
      </w:r>
    </w:p>
    <w:p w:rsidR="00A955CD" w:rsidRDefault="006F5A12">
      <w:r>
        <w:t xml:space="preserve">For storms with measured SSY at both FG1 and FG3 (Table 4) </w:t>
      </w:r>
      <w:r w:rsidR="00BA3DEE" w:rsidRPr="00BA3DEE">
        <w:t>P</w:t>
      </w:r>
      <w:ins w:id="386" w:author="Trent Biggs" w:date="2015-11-23T18:32:00Z">
        <w:r w:rsidR="00110DCF">
          <w:rPr>
            <w:vertAlign w:val="subscript"/>
          </w:rPr>
          <w:t>EV</w:t>
        </w:r>
      </w:ins>
      <w:del w:id="387" w:author="Trent Biggs" w:date="2015-11-23T18:32:00Z">
        <w:r w:rsidR="00BA3DEE" w:rsidRPr="00BA3DEE" w:rsidDel="00110DCF">
          <w:rPr>
            <w:vertAlign w:val="subscript"/>
          </w:rPr>
          <w:delText>s</w:delText>
        </w:r>
      </w:del>
      <w:r w:rsidR="00BA3DEE" w:rsidRPr="00BA3DEE">
        <w:rPr>
          <w:vertAlign w:val="subscript"/>
        </w:rPr>
        <w:t>meas</w:t>
      </w:r>
      <w:r>
        <w:t xml:space="preserve"> was 1,004 mm, or 36% of </w:t>
      </w:r>
      <w:r w:rsidR="00BA3DEE" w:rsidRPr="00BA3DEE">
        <w:t>P</w:t>
      </w:r>
      <w:ins w:id="388" w:author="Trent Biggs" w:date="2015-11-23T18:32:00Z">
        <w:r w:rsidR="00110DCF">
          <w:rPr>
            <w:vertAlign w:val="subscript"/>
          </w:rPr>
          <w:t>EV</w:t>
        </w:r>
      </w:ins>
      <w:del w:id="389" w:author="Trent Biggs" w:date="2015-11-23T18:32:00Z">
        <w:r w:rsidR="00BA3DEE" w:rsidRPr="00BA3DEE" w:rsidDel="00110DCF">
          <w:rPr>
            <w:vertAlign w:val="subscript"/>
          </w:rPr>
          <w:delText>s</w:delText>
        </w:r>
      </w:del>
      <w:r w:rsidR="00BA3DEE" w:rsidRPr="00BA3DEE">
        <w:rPr>
          <w:vertAlign w:val="subscript"/>
        </w:rPr>
        <w:t>ann</w:t>
      </w:r>
      <w:r w:rsidR="00BA3DEE">
        <w:t>. Using Equation 6</w:t>
      </w:r>
      <w:r>
        <w:t>, estimated annual SSY from the UPPER, LOWER, and</w:t>
      </w:r>
      <w:r w:rsidR="00BA3DEE">
        <w:t xml:space="preserve"> TOTAL watersheds was 5</w:t>
      </w:r>
      <w:r>
        <w:t xml:space="preserve">0, </w:t>
      </w:r>
      <w:r w:rsidR="00BA3DEE">
        <w:t>310</w:t>
      </w:r>
      <w:r>
        <w:t xml:space="preserve">, and </w:t>
      </w:r>
      <w:r w:rsidR="00BA3DEE">
        <w:t>3</w:t>
      </w:r>
      <w:r>
        <w:t xml:space="preserve">60 tons/year, respectively. Estimated annual sSSY from the UPPER, LOWER, and TOTAL watersheds was </w:t>
      </w:r>
      <w:r w:rsidR="00BA3DEE">
        <w:t>5</w:t>
      </w:r>
      <w:r>
        <w:t xml:space="preserve">0, </w:t>
      </w:r>
      <w:r w:rsidR="00BA3DEE">
        <w:t>35</w:t>
      </w:r>
      <w:r>
        <w:t xml:space="preserve">0, and </w:t>
      </w:r>
      <w:r w:rsidR="00BA3DEE">
        <w:t>20</w:t>
      </w:r>
      <w:r>
        <w:t>0 tons/km²/year, respectively.</w:t>
      </w:r>
    </w:p>
    <w:p w:rsidR="00A955CD" w:rsidRDefault="006F5A12">
      <w:pPr>
        <w:rPr>
          <w:ins w:id="390" w:author="Trent Biggs" w:date="2015-11-23T18:37:00Z"/>
        </w:rPr>
      </w:pPr>
      <w:r>
        <w:t xml:space="preserve">For storms with measured SSY at FG1, FG2, and FG3 (Table 4) </w:t>
      </w:r>
      <w:r w:rsidR="00BA3DEE" w:rsidRPr="00BA3DEE">
        <w:t>P</w:t>
      </w:r>
      <w:ins w:id="391" w:author="Trent Biggs" w:date="2015-11-23T18:33:00Z">
        <w:r w:rsidR="00110DCF">
          <w:rPr>
            <w:vertAlign w:val="subscript"/>
          </w:rPr>
          <w:t>EV</w:t>
        </w:r>
      </w:ins>
      <w:del w:id="392" w:author="Trent Biggs" w:date="2015-11-23T18:33:00Z">
        <w:r w:rsidR="00BA3DEE" w:rsidRPr="00BA3DEE" w:rsidDel="00110DCF">
          <w:rPr>
            <w:vertAlign w:val="subscript"/>
          </w:rPr>
          <w:delText>s</w:delText>
        </w:r>
      </w:del>
      <w:r w:rsidR="00BA3DEE" w:rsidRPr="00BA3DEE">
        <w:rPr>
          <w:vertAlign w:val="subscript"/>
        </w:rPr>
        <w:t>meas</w:t>
      </w:r>
      <w:r>
        <w:t xml:space="preserve"> was 299 mm, or 11% of </w:t>
      </w:r>
      <w:r w:rsidR="00BA3DEE" w:rsidRPr="00BA3DEE">
        <w:t>P</w:t>
      </w:r>
      <w:ins w:id="393" w:author="Trent Biggs" w:date="2015-11-23T18:33:00Z">
        <w:r w:rsidR="00110DCF">
          <w:rPr>
            <w:vertAlign w:val="subscript"/>
          </w:rPr>
          <w:t>EV</w:t>
        </w:r>
      </w:ins>
      <w:del w:id="394" w:author="Trent Biggs" w:date="2015-11-23T18:33:00Z">
        <w:r w:rsidR="00BA3DEE" w:rsidRPr="00BA3DEE" w:rsidDel="00110DCF">
          <w:rPr>
            <w:vertAlign w:val="subscript"/>
          </w:rPr>
          <w:delText>s</w:delText>
        </w:r>
      </w:del>
      <w:r w:rsidR="00BA3DEE" w:rsidRPr="00BA3DEE">
        <w:rPr>
          <w:vertAlign w:val="subscript"/>
        </w:rPr>
        <w:t>ann</w:t>
      </w:r>
      <w:r>
        <w:t xml:space="preserve">. </w:t>
      </w:r>
      <w:del w:id="395" w:author="Trent Biggs" w:date="2015-11-23T18:33:00Z">
        <w:r w:rsidDel="00110DCF">
          <w:delText xml:space="preserve">Using Equation </w:delText>
        </w:r>
        <w:r w:rsidR="00BA3DEE" w:rsidDel="00110DCF">
          <w:delText>6</w:delText>
        </w:r>
        <w:r w:rsidDel="00110DCF">
          <w:delText xml:space="preserve">, </w:delText>
        </w:r>
      </w:del>
      <w:ins w:id="396" w:author="Trent Biggs" w:date="2015-11-23T18:33:00Z">
        <w:r w:rsidR="00110DCF">
          <w:t>A</w:t>
        </w:r>
      </w:ins>
      <w:del w:id="397" w:author="Trent Biggs" w:date="2015-11-23T18:33:00Z">
        <w:r w:rsidDel="00110DCF">
          <w:delText>estimated a</w:delText>
        </w:r>
      </w:del>
      <w:r>
        <w:t xml:space="preserve">nnual SSY </w:t>
      </w:r>
      <w:ins w:id="398" w:author="Trent Biggs" w:date="2015-11-23T18:33:00Z">
        <w:r w:rsidR="00110DCF">
          <w:t xml:space="preserve">increased from the </w:t>
        </w:r>
      </w:ins>
      <w:del w:id="399" w:author="Trent Biggs" w:date="2015-11-23T18:33:00Z">
        <w:r w:rsidDel="00110DCF">
          <w:delText xml:space="preserve">from the </w:delText>
        </w:r>
      </w:del>
      <w:r>
        <w:t>UPPER</w:t>
      </w:r>
      <w:ins w:id="400" w:author="Trent Biggs" w:date="2015-11-23T18:33:00Z">
        <w:r w:rsidR="00110DCF">
          <w:t xml:space="preserve"> (120 tons/yr)</w:t>
        </w:r>
      </w:ins>
      <w:r>
        <w:t>, LOWER_QUARRY</w:t>
      </w:r>
      <w:ins w:id="401" w:author="Trent Biggs" w:date="2015-11-23T18:34:00Z">
        <w:r w:rsidR="00110DCF">
          <w:t xml:space="preserve"> subwatershed (150 tons/yr)</w:t>
        </w:r>
      </w:ins>
      <w:r>
        <w:t>, LOWER_VILLAGE</w:t>
      </w:r>
      <w:ins w:id="402" w:author="Trent Biggs" w:date="2015-11-23T18:34:00Z">
        <w:r w:rsidR="00110DCF">
          <w:t xml:space="preserve"> subwatershed (150 tons/yr)</w:t>
        </w:r>
      </w:ins>
      <w:r>
        <w:t>, LOWER</w:t>
      </w:r>
      <w:ins w:id="403" w:author="Trent Biggs" w:date="2015-11-23T18:35:00Z">
        <w:r w:rsidR="00110DCF">
          <w:t xml:space="preserve"> subwatershed</w:t>
        </w:r>
      </w:ins>
      <w:ins w:id="404" w:author="Trent Biggs" w:date="2015-11-23T18:34:00Z">
        <w:r w:rsidR="00110DCF">
          <w:t xml:space="preserve"> (300 tons/yr)</w:t>
        </w:r>
      </w:ins>
      <w:r>
        <w:t>, and TOTAL watershed</w:t>
      </w:r>
      <w:del w:id="405" w:author="Trent Biggs" w:date="2015-11-23T18:35:00Z">
        <w:r w:rsidDel="00110DCF">
          <w:delText>s</w:delText>
        </w:r>
      </w:del>
      <w:r>
        <w:t xml:space="preserve"> </w:t>
      </w:r>
      <w:ins w:id="406" w:author="Trent Biggs" w:date="2015-11-23T18:34:00Z">
        <w:r w:rsidR="00110DCF">
          <w:t>(420 tons/yr)</w:t>
        </w:r>
      </w:ins>
      <w:del w:id="407" w:author="Trent Biggs" w:date="2015-11-23T18:34:00Z">
        <w:r w:rsidDel="00110DCF">
          <w:delText xml:space="preserve">was </w:delText>
        </w:r>
        <w:r w:rsidR="00BA3DEE" w:rsidDel="00110DCF">
          <w:delText>120</w:delText>
        </w:r>
        <w:r w:rsidDel="00110DCF">
          <w:delText xml:space="preserve">, </w:delText>
        </w:r>
        <w:r w:rsidR="00BA3DEE" w:rsidDel="00110DCF">
          <w:delText>150</w:delText>
        </w:r>
        <w:r w:rsidDel="00110DCF">
          <w:delText xml:space="preserve">, </w:delText>
        </w:r>
        <w:r w:rsidR="00BA3DEE" w:rsidDel="00110DCF">
          <w:delText>150</w:delText>
        </w:r>
        <w:r w:rsidDel="00110DCF">
          <w:delText xml:space="preserve">, </w:delText>
        </w:r>
        <w:r w:rsidR="00BA3DEE" w:rsidDel="00110DCF">
          <w:delText>300</w:delText>
        </w:r>
        <w:r w:rsidDel="00110DCF">
          <w:delText xml:space="preserve">, and </w:delText>
        </w:r>
        <w:r w:rsidR="00BA3DEE" w:rsidDel="00110DCF">
          <w:delText>420</w:delText>
        </w:r>
        <w:r w:rsidDel="00110DCF">
          <w:delText xml:space="preserve"> tons/year, respectively</w:delText>
        </w:r>
      </w:del>
      <w:r>
        <w:t xml:space="preserve">. Annual sSSY from the UPPER, LOWER_QUARRY, LOWER_VILLAGE, LOWER, and TOTAL watersheds were estimated to be </w:t>
      </w:r>
      <w:commentRangeStart w:id="408"/>
      <w:r w:rsidR="00BA3DEE">
        <w:t>14</w:t>
      </w:r>
      <w:r>
        <w:t xml:space="preserve">0, </w:t>
      </w:r>
      <w:r w:rsidR="00BA3DEE">
        <w:t>560</w:t>
      </w:r>
      <w:r>
        <w:t xml:space="preserve">, </w:t>
      </w:r>
      <w:r w:rsidR="00BA3DEE">
        <w:t>250</w:t>
      </w:r>
      <w:r>
        <w:t xml:space="preserve">, </w:t>
      </w:r>
      <w:r w:rsidR="00BA3DEE">
        <w:t>340</w:t>
      </w:r>
      <w:r>
        <w:t xml:space="preserve"> and </w:t>
      </w:r>
      <w:r w:rsidR="00BA3DEE">
        <w:t>24</w:t>
      </w:r>
      <w:r>
        <w:t xml:space="preserve">0 </w:t>
      </w:r>
      <w:commentRangeEnd w:id="408"/>
      <w:r w:rsidR="00110DCF">
        <w:rPr>
          <w:rStyle w:val="CommentReference"/>
        </w:rPr>
        <w:commentReference w:id="408"/>
      </w:r>
      <w:r>
        <w:t>tons/km²/year, respectively.</w:t>
      </w:r>
    </w:p>
    <w:p w:rsidR="007666DB" w:rsidRDefault="007E79BC">
      <w:pPr>
        <w:rPr>
          <w:ins w:id="409" w:author="Trent Biggs" w:date="2015-11-24T15:55:00Z"/>
        </w:rPr>
      </w:pPr>
      <w:ins w:id="410" w:author="Trent Biggs" w:date="2015-11-23T18:37:00Z">
        <w:r>
          <w:t xml:space="preserve">Overall, the </w:t>
        </w:r>
      </w:ins>
      <w:ins w:id="411" w:author="Trent Biggs" w:date="2015-11-23T18:41:00Z">
        <w:r>
          <w:t xml:space="preserve">Qmax model </w:t>
        </w:r>
      </w:ins>
      <w:ins w:id="412" w:author="Trent Biggs" w:date="2015-11-23T18:37:00Z">
        <w:r>
          <w:t xml:space="preserve">and </w:t>
        </w:r>
      </w:ins>
      <w:ins w:id="413" w:author="Trent Biggs" w:date="2015-11-23T18:41:00Z">
        <w:r>
          <w:t xml:space="preserve">Equation </w:t>
        </w:r>
      </w:ins>
      <w:ins w:id="414" w:author="Trent Biggs" w:date="2015-11-23T18:37:00Z">
        <w:r>
          <w:t xml:space="preserve">4 </w:t>
        </w:r>
      </w:ins>
      <w:ins w:id="415" w:author="Trent Biggs" w:date="2015-11-23T18:42:00Z">
        <w:r>
          <w:t xml:space="preserve">using all events </w:t>
        </w:r>
      </w:ins>
      <w:ins w:id="416" w:author="Trent Biggs" w:date="2015-11-23T18:37:00Z">
        <w:r>
          <w:t>gave similar estimates of annual SSY</w:t>
        </w:r>
      </w:ins>
      <w:ins w:id="417" w:author="Trent Biggs" w:date="2015-11-23T18:41:00Z">
        <w:r>
          <w:t xml:space="preserve"> at both the UPPER watershed</w:t>
        </w:r>
      </w:ins>
      <w:ins w:id="418" w:author="Trent Biggs" w:date="2015-11-23T18:42:00Z">
        <w:r>
          <w:t xml:space="preserve"> (41-61 tons/yr) and the total watershed (428-439 tons/yr).  The accuracy of the Psum model was compromised by significant scatter for large events, while the Qsum model had significantly less scatt</w:t>
        </w:r>
        <w:r w:rsidR="007D6412">
          <w:t>er for large events</w:t>
        </w:r>
        <w:commentRangeStart w:id="419"/>
        <w:r>
          <w:t xml:space="preserve">.  </w:t>
        </w:r>
      </w:ins>
      <w:ins w:id="420" w:author="Trent Biggs" w:date="2015-11-23T18:41:00Z">
        <w:r>
          <w:t xml:space="preserve"> </w:t>
        </w:r>
      </w:ins>
      <w:ins w:id="421" w:author="Trent Biggs" w:date="2015-11-23T18:37:00Z">
        <w:r>
          <w:t xml:space="preserve"> </w:t>
        </w:r>
      </w:ins>
      <w:commentRangeEnd w:id="419"/>
      <w:ins w:id="422" w:author="Trent Biggs" w:date="2015-11-23T18:45:00Z">
        <w:r>
          <w:rPr>
            <w:rStyle w:val="CommentReference"/>
          </w:rPr>
          <w:commentReference w:id="419"/>
        </w:r>
      </w:ins>
      <w:ins w:id="423" w:author="Trent Biggs" w:date="2015-11-23T18:47:00Z">
        <w:r>
          <w:t>The eight storms sampled at all three locations (Table 4) had unusually high loads from the upper watershed but similar SSY from the lower watershed, likely resulting in a low estimate of sediment loading and DR from the quarry.</w:t>
        </w:r>
      </w:ins>
    </w:p>
    <w:p w:rsidR="009E710A" w:rsidRPr="009E710A" w:rsidRDefault="009E710A" w:rsidP="009E710A">
      <w:pPr>
        <w:rPr>
          <w:ins w:id="424" w:author="Trent Biggs" w:date="2015-11-24T15:55:00Z"/>
          <w:b/>
          <w:rPrChange w:id="425" w:author="Trent Biggs" w:date="2015-11-24T15:55:00Z">
            <w:rPr>
              <w:ins w:id="426" w:author="Trent Biggs" w:date="2015-11-24T15:55:00Z"/>
            </w:rPr>
          </w:rPrChange>
        </w:rPr>
      </w:pPr>
      <w:commentRangeStart w:id="427"/>
      <w:ins w:id="428" w:author="Trent Biggs" w:date="2015-11-24T15:55:00Z">
        <w:r w:rsidRPr="009E710A">
          <w:rPr>
            <w:b/>
            <w:rPrChange w:id="429" w:author="Trent Biggs" w:date="2015-11-24T15:55:00Z">
              <w:rPr/>
            </w:rPrChange>
          </w:rPr>
          <w:t>Disturbance magnitude and storm size</w:t>
        </w:r>
        <w:commentRangeEnd w:id="427"/>
        <w:r>
          <w:rPr>
            <w:rStyle w:val="CommentReference"/>
          </w:rPr>
          <w:commentReference w:id="427"/>
        </w:r>
      </w:ins>
    </w:p>
    <w:p w:rsidR="009E710A" w:rsidRDefault="009E710A" w:rsidP="009E710A">
      <w:pPr>
        <w:rPr>
          <w:ins w:id="430" w:author="Trent Biggs" w:date="2015-11-24T15:55:00Z"/>
        </w:rPr>
      </w:pPr>
    </w:p>
    <w:p w:rsidR="009E710A" w:rsidRDefault="009E710A" w:rsidP="009E710A">
      <w:pPr>
        <w:rPr>
          <w:ins w:id="431" w:author="Trent Biggs" w:date="2015-11-24T15:55:00Z"/>
        </w:rPr>
      </w:pPr>
      <w:ins w:id="432" w:author="Trent Biggs" w:date="2015-11-24T15:55:00Z">
        <w:r w:rsidRPr="00685CD7">
          <w:t>The relative contribution from the human-disturbed watershed was hypothesized to diminish with increasing storm size</w:t>
        </w:r>
        <w:r>
          <w:t>.  T</w:t>
        </w:r>
        <w:r w:rsidRPr="00685CD7">
          <w:t xml:space="preserve">he results from precipitation metrics and discharge metrics were contradictory. </w:t>
        </w:r>
        <w:r>
          <w:t>T</w:t>
        </w:r>
        <w:r w:rsidRPr="00685CD7">
          <w:t>he relative contribution of SSYEV from the human-disturbed watershed decreases with storm size</w:t>
        </w:r>
        <w:r>
          <w:t xml:space="preserve"> in the Qsum-SSYEV model</w:t>
        </w:r>
        <w:r w:rsidRPr="00685CD7">
          <w:t>, but the Psum- and Qmax-SSYEV models show no change in relative contributions over increasing storm size</w:t>
        </w:r>
        <w:r>
          <w:t xml:space="preserve"> (Figure xx)</w:t>
        </w:r>
        <w:r w:rsidRPr="00685CD7">
          <w:t>.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w:t>
        </w:r>
      </w:ins>
    </w:p>
    <w:p w:rsidR="009E710A" w:rsidRDefault="009E710A"/>
    <w:p w:rsidR="00A955CD" w:rsidRDefault="006F5A12">
      <w:pPr>
        <w:pStyle w:val="Heading2"/>
      </w:pPr>
      <w:r>
        <w:t>Discussion</w:t>
      </w:r>
    </w:p>
    <w:p w:rsidR="00A955CD" w:rsidRDefault="006F5A12">
      <w:pPr>
        <w:pStyle w:val="Heading3"/>
      </w:pPr>
      <w:r>
        <w:t>Methods for quantifying human impact</w:t>
      </w:r>
    </w:p>
    <w:p w:rsidR="009B3B1C" w:rsidRDefault="007666DB" w:rsidP="009B3B1C">
      <w:pPr>
        <w:rPr>
          <w:moveTo w:id="433" w:author="Trent Biggs" w:date="2015-11-24T11:15:00Z"/>
        </w:rPr>
      </w:pPr>
      <w:ins w:id="434" w:author="Trent Biggs" w:date="2015-11-23T18:36:00Z">
        <w:r>
          <w:t>E</w:t>
        </w:r>
      </w:ins>
      <w:del w:id="435" w:author="Trent Biggs" w:date="2015-11-23T18:36:00Z">
        <w:r w:rsidR="006F5A12" w:rsidDel="007666DB">
          <w:delText>In contrast to other methods, e</w:delText>
        </w:r>
      </w:del>
      <w:r w:rsidR="006F5A12">
        <w:t xml:space="preserve">vent-wise </w:t>
      </w:r>
      <w:ins w:id="436" w:author="Trent Biggs" w:date="2015-11-23T18:37:00Z">
        <w:r>
          <w:t>measurement of</w:t>
        </w:r>
      </w:ins>
      <w:del w:id="437" w:author="Trent Biggs" w:date="2015-11-23T18:37:00Z">
        <w:r w:rsidR="006F5A12" w:rsidDel="007666DB">
          <w:delText>correlation of</w:delText>
        </w:r>
      </w:del>
      <w:r w:rsidR="006F5A12">
        <w:t xml:space="preserve"> </w:t>
      </w:r>
      <w:r w:rsidR="00003545">
        <w:t>SSY</w:t>
      </w:r>
      <w:del w:id="438" w:author="Trent Biggs" w:date="2015-11-23T18:37:00Z">
        <w:r w:rsidR="00003545" w:rsidDel="007666DB">
          <w:rPr>
            <w:vertAlign w:val="subscript"/>
          </w:rPr>
          <w:delText>EV</w:delText>
        </w:r>
      </w:del>
      <w:ins w:id="439" w:author="Trent Biggs" w:date="2015-11-23T18:37:00Z">
        <w:r>
          <w:t xml:space="preserve"> </w:t>
        </w:r>
      </w:ins>
      <w:del w:id="440" w:author="Trent Biggs" w:date="2015-11-23T18:37:00Z">
        <w:r w:rsidR="006F5A12" w:rsidDel="007666DB">
          <w:delText xml:space="preserve"> and storm metrics </w:delText>
        </w:r>
      </w:del>
      <w:ins w:id="441" w:author="Trent Biggs" w:date="2015-11-24T11:10:00Z">
        <w:r w:rsidR="009B3B1C">
          <w:t>allowed</w:t>
        </w:r>
      </w:ins>
      <w:del w:id="442" w:author="Trent Biggs" w:date="2015-11-24T11:10:00Z">
        <w:r w:rsidR="006F5A12" w:rsidDel="009B3B1C">
          <w:delText>was advantageous for</w:delText>
        </w:r>
      </w:del>
      <w:r w:rsidR="006F5A12">
        <w:t xml:space="preserve"> </w:t>
      </w:r>
      <w:ins w:id="443" w:author="Trent Biggs" w:date="2015-11-24T11:15:00Z">
        <w:r w:rsidR="009B3B1C">
          <w:t xml:space="preserve">rapid </w:t>
        </w:r>
      </w:ins>
      <w:r w:rsidR="006F5A12">
        <w:t>quantif</w:t>
      </w:r>
      <w:ins w:id="444" w:author="Trent Biggs" w:date="2015-11-24T11:10:00Z">
        <w:r w:rsidR="009B3B1C">
          <w:t>ication of</w:t>
        </w:r>
      </w:ins>
      <w:del w:id="445" w:author="Trent Biggs" w:date="2015-11-24T11:10:00Z">
        <w:r w:rsidR="006F5A12" w:rsidDel="009B3B1C">
          <w:delText>ying</w:delText>
        </w:r>
      </w:del>
      <w:r w:rsidR="006F5A12">
        <w:t xml:space="preserve"> </w:t>
      </w:r>
      <w:del w:id="446" w:author="Trent Biggs" w:date="2015-11-23T18:37:00Z">
        <w:r w:rsidR="006F5A12" w:rsidDel="007666DB">
          <w:delText xml:space="preserve">increased </w:delText>
        </w:r>
      </w:del>
      <w:r w:rsidR="006F5A12">
        <w:t xml:space="preserve">sediment loading from </w:t>
      </w:r>
      <w:ins w:id="447" w:author="Trent Biggs" w:date="2015-11-23T18:37:00Z">
        <w:r>
          <w:t xml:space="preserve">natural and </w:t>
        </w:r>
      </w:ins>
      <w:r w:rsidR="006F5A12">
        <w:t>human-disturbed areas</w:t>
      </w:r>
      <w:del w:id="448" w:author="Trent Biggs" w:date="2015-11-24T13:50:00Z">
        <w:r w:rsidR="006F5A12" w:rsidDel="002720B5">
          <w:delText xml:space="preserve"> in the study watershed</w:delText>
        </w:r>
      </w:del>
      <w:r w:rsidR="006F5A12">
        <w:t xml:space="preserve">. </w:t>
      </w:r>
      <w:ins w:id="449" w:author="Trent Biggs" w:date="2015-11-24T13:50:00Z">
        <w:r w:rsidR="002720B5">
          <w:t xml:space="preserve">Event wise analysis was useful because </w:t>
        </w:r>
      </w:ins>
      <w:ins w:id="450" w:author="Trent Biggs" w:date="2015-11-24T13:51:00Z">
        <w:r w:rsidR="002720B5">
          <w:t xml:space="preserve">hysteresis and interstorm variability caused significant </w:t>
        </w:r>
        <w:r w:rsidR="00F26C92">
          <w:t>scatter</w:t>
        </w:r>
        <w:r w:rsidR="002720B5">
          <w:t xml:space="preserve"> in the instantaneous Q-SSC relationship</w:t>
        </w:r>
      </w:ins>
      <w:del w:id="451" w:author="Trent Biggs" w:date="2015-11-24T13:50:00Z">
        <w:r w:rsidR="006F5A12" w:rsidDel="002720B5">
          <w:delText>Us</w:delText>
        </w:r>
      </w:del>
      <w:del w:id="452" w:author="Trent Biggs" w:date="2015-11-24T11:11:00Z">
        <w:r w:rsidR="006F5A12" w:rsidDel="009B3B1C">
          <w:delText>ing</w:delText>
        </w:r>
      </w:del>
      <w:del w:id="453" w:author="Trent Biggs" w:date="2015-11-24T13:50:00Z">
        <w:r w:rsidR="006F5A12" w:rsidDel="002720B5">
          <w:delText xml:space="preserve"> </w:delText>
        </w:r>
      </w:del>
      <w:del w:id="454" w:author="Trent Biggs" w:date="2015-11-24T13:51:00Z">
        <w:r w:rsidR="006F5A12" w:rsidDel="002720B5">
          <w:delText xml:space="preserve">a </w:delText>
        </w:r>
      </w:del>
      <w:del w:id="455" w:author="Trent Biggs" w:date="2015-11-24T11:10:00Z">
        <w:r w:rsidR="006F5A12" w:rsidDel="009B3B1C">
          <w:delText xml:space="preserve">traditional </w:delText>
        </w:r>
      </w:del>
      <w:del w:id="456" w:author="Trent Biggs" w:date="2015-11-24T13:51:00Z">
        <w:r w:rsidR="006F5A12" w:rsidDel="002720B5">
          <w:delText xml:space="preserve">relationship between Q and SSC to estimate continuous sediment load was problematic </w:delText>
        </w:r>
      </w:del>
      <w:del w:id="457" w:author="Trent Biggs" w:date="2015-11-24T11:11:00Z">
        <w:r w:rsidR="006F5A12" w:rsidDel="009B3B1C">
          <w:delText>in the study watershed</w:delText>
        </w:r>
      </w:del>
      <w:del w:id="458" w:author="Trent Biggs" w:date="2015-11-23T18:37:00Z">
        <w:r w:rsidR="006F5A12" w:rsidDel="007666DB">
          <w:delText>,</w:delText>
        </w:r>
      </w:del>
      <w:del w:id="459" w:author="Trent Biggs" w:date="2015-11-24T11:11:00Z">
        <w:r w:rsidR="006F5A12" w:rsidDel="009B3B1C">
          <w:delText xml:space="preserve"> </w:delText>
        </w:r>
      </w:del>
      <w:del w:id="460" w:author="Trent Biggs" w:date="2015-11-24T13:51:00Z">
        <w:r w:rsidR="006F5A12" w:rsidDel="002720B5">
          <w:delText xml:space="preserve">due to </w:delText>
        </w:r>
      </w:del>
      <w:del w:id="461" w:author="Trent Biggs" w:date="2015-11-24T11:11:00Z">
        <w:r w:rsidR="006F5A12" w:rsidDel="009B3B1C">
          <w:delText xml:space="preserve">the </w:delText>
        </w:r>
      </w:del>
      <w:del w:id="462" w:author="Trent Biggs" w:date="2015-11-24T13:51:00Z">
        <w:r w:rsidR="006F5A12" w:rsidDel="002720B5">
          <w:delText xml:space="preserve">significant hysteresis and </w:delText>
        </w:r>
      </w:del>
      <w:del w:id="463" w:author="Trent Biggs" w:date="2015-11-24T11:11:00Z">
        <w:r w:rsidR="006F5A12" w:rsidDel="009B3B1C">
          <w:delText>changing sediment availability</w:delText>
        </w:r>
      </w:del>
      <w:r w:rsidR="006F5A12">
        <w:t xml:space="preserve">. While the </w:t>
      </w:r>
      <w:ins w:id="464" w:author="Trent Biggs" w:date="2015-11-24T13:51:00Z">
        <w:r w:rsidR="002720B5">
          <w:t xml:space="preserve">instantaneous </w:t>
        </w:r>
      </w:ins>
      <w:r w:rsidR="006F5A12">
        <w:t xml:space="preserve">Q-SSC relationship illustrated large </w:t>
      </w:r>
      <w:ins w:id="465" w:author="Trent Biggs" w:date="2015-11-24T11:12:00Z">
        <w:r w:rsidR="009B3B1C">
          <w:t>increases</w:t>
        </w:r>
      </w:ins>
      <w:del w:id="466" w:author="Trent Biggs" w:date="2015-11-24T11:12:00Z">
        <w:r w:rsidR="006F5A12" w:rsidDel="009B3B1C">
          <w:delText>differences</w:delText>
        </w:r>
      </w:del>
      <w:r w:rsidR="006F5A12">
        <w:t xml:space="preserve"> in SSC downstream of the quarry</w:t>
      </w:r>
      <w:del w:id="467" w:author="Trent Biggs" w:date="2015-11-24T11:12:00Z">
        <w:r w:rsidR="006F5A12" w:rsidDel="009B3B1C">
          <w:delText xml:space="preserve"> and reduced SSC at low Q following mitigation activities</w:delText>
        </w:r>
      </w:del>
      <w:r w:rsidR="006F5A12">
        <w:t>,</w:t>
      </w:r>
      <w:ins w:id="468" w:author="Trent Biggs" w:date="2015-11-24T13:52:00Z">
        <w:r w:rsidR="002720B5">
          <w:t xml:space="preserve"> the hysteresis and interstorm variability meant that a single</w:t>
        </w:r>
      </w:ins>
      <w:del w:id="469" w:author="Trent Biggs" w:date="2015-11-24T13:52:00Z">
        <w:r w:rsidR="006F5A12" w:rsidDel="002720B5">
          <w:delText xml:space="preserve"> the</w:delText>
        </w:r>
      </w:del>
      <w:r w:rsidR="006F5A12">
        <w:t xml:space="preserve"> Q-SSC </w:t>
      </w:r>
      <w:ins w:id="470" w:author="Trent Biggs" w:date="2015-11-24T13:52:00Z">
        <w:r w:rsidR="002720B5">
          <w:t>relationship</w:t>
        </w:r>
      </w:ins>
      <w:del w:id="471" w:author="Trent Biggs" w:date="2015-11-24T13:52:00Z">
        <w:r w:rsidR="006F5A12" w:rsidDel="002720B5">
          <w:delText>method</w:delText>
        </w:r>
      </w:del>
      <w:r w:rsidR="006F5A12">
        <w:t xml:space="preserve"> </w:t>
      </w:r>
      <w:ins w:id="472" w:author="Trent Biggs" w:date="2015-11-24T11:15:00Z">
        <w:r w:rsidR="002720B5">
          <w:t>could not be used to</w:t>
        </w:r>
      </w:ins>
      <w:del w:id="473" w:author="Trent Biggs" w:date="2015-11-24T11:15:00Z">
        <w:r w:rsidR="006F5A12" w:rsidDel="009B3B1C">
          <w:delText>would</w:delText>
        </w:r>
      </w:del>
      <w:del w:id="474" w:author="Trent Biggs" w:date="2015-11-24T13:52:00Z">
        <w:r w:rsidR="006F5A12" w:rsidDel="002720B5">
          <w:delText xml:space="preserve"> not </w:delText>
        </w:r>
      </w:del>
      <w:ins w:id="475" w:author="Trent Biggs" w:date="2015-11-24T13:52:00Z">
        <w:r w:rsidR="002720B5">
          <w:t xml:space="preserve"> </w:t>
        </w:r>
      </w:ins>
      <w:del w:id="476" w:author="Trent Biggs" w:date="2015-11-24T13:52:00Z">
        <w:r w:rsidR="006F5A12" w:rsidDel="002720B5">
          <w:delText xml:space="preserve">provide accurate </w:delText>
        </w:r>
      </w:del>
      <w:r w:rsidR="006F5A12">
        <w:t>estimate</w:t>
      </w:r>
      <w:del w:id="477" w:author="Trent Biggs" w:date="2015-11-24T13:52:00Z">
        <w:r w:rsidR="006F5A12" w:rsidDel="002720B5">
          <w:delText>s</w:delText>
        </w:r>
      </w:del>
      <w:r w:rsidR="006F5A12">
        <w:t xml:space="preserve"> of sediment loading</w:t>
      </w:r>
      <w:del w:id="478" w:author="Trent Biggs" w:date="2015-11-24T11:16:00Z">
        <w:r w:rsidR="006F5A12" w:rsidDel="009B3B1C">
          <w:delText xml:space="preserve"> to the coast and coral reef ecosystem</w:delText>
        </w:r>
      </w:del>
      <w:ins w:id="479" w:author="Trent Biggs" w:date="2015-11-24T11:12:00Z">
        <w:r w:rsidR="00F26C92">
          <w:t xml:space="preserve">, which </w:t>
        </w:r>
        <w:r w:rsidR="009B3B1C">
          <w:t>complicated detection of human impact on sediment concentration</w:t>
        </w:r>
      </w:ins>
      <w:ins w:id="480" w:author="Trent Biggs" w:date="2015-11-24T13:53:00Z">
        <w:r w:rsidR="002720B5">
          <w:t>s</w:t>
        </w:r>
      </w:ins>
      <w:ins w:id="481" w:author="Trent Biggs" w:date="2015-11-24T11:12:00Z">
        <w:r w:rsidR="009B3B1C">
          <w:t xml:space="preserve"> and yield</w:t>
        </w:r>
      </w:ins>
      <w:r w:rsidR="006F5A12">
        <w:t>.</w:t>
      </w:r>
      <w:ins w:id="482" w:author="Trent Biggs" w:date="2015-11-24T11:15:00Z">
        <w:r w:rsidR="009B3B1C">
          <w:t xml:space="preserve">  </w:t>
        </w:r>
      </w:ins>
      <w:ins w:id="483" w:author="Trent Biggs" w:date="2015-11-24T11:16:00Z">
        <w:r w:rsidR="009B3B1C">
          <w:t xml:space="preserve">Measurement of </w:t>
        </w:r>
      </w:ins>
      <w:moveToRangeStart w:id="484" w:author="Trent Biggs" w:date="2015-11-24T11:15:00Z" w:name="move436127046"/>
      <w:moveTo w:id="485" w:author="Trent Biggs" w:date="2015-11-24T11:15:00Z">
        <w:del w:id="486" w:author="Trent Biggs" w:date="2015-11-24T11:16:00Z">
          <w:r w:rsidR="009B3B1C" w:rsidDel="009B3B1C">
            <w:delText xml:space="preserve">Analyzing event-wise </w:delText>
          </w:r>
        </w:del>
        <w:r w:rsidR="009B3B1C">
          <w:t>SSY</w:t>
        </w:r>
      </w:moveTo>
      <w:ins w:id="487" w:author="Trent Biggs" w:date="2015-11-24T11:16:00Z">
        <w:r w:rsidR="009B3B1C">
          <w:rPr>
            <w:vertAlign w:val="subscript"/>
          </w:rPr>
          <w:t>EV</w:t>
        </w:r>
      </w:ins>
      <w:moveTo w:id="488" w:author="Trent Biggs" w:date="2015-11-24T11:15:00Z">
        <w:r w:rsidR="009B3B1C">
          <w:t xml:space="preserve"> allows comparison of similar size storms to determine change over </w:t>
        </w:r>
      </w:moveTo>
      <w:ins w:id="489" w:author="Trent Biggs" w:date="2015-11-24T11:16:00Z">
        <w:r w:rsidR="009B3B1C">
          <w:t xml:space="preserve">space and </w:t>
        </w:r>
      </w:ins>
      <w:moveTo w:id="490" w:author="Trent Biggs" w:date="2015-11-24T11:15:00Z">
        <w:r w:rsidR="009B3B1C">
          <w:t xml:space="preserve">time without problems of interannual variability in precipitation totals, and </w:t>
        </w:r>
      </w:moveTo>
      <w:ins w:id="491" w:author="Trent Biggs" w:date="2015-11-24T11:17:00Z">
        <w:r w:rsidR="009B3B1C">
          <w:t xml:space="preserve">the simple regression models that predict annual sediment load from either precipitation or stormflow measurements </w:t>
        </w:r>
      </w:ins>
      <w:moveTo w:id="492" w:author="Trent Biggs" w:date="2015-11-24T11:15:00Z">
        <w:r w:rsidR="009B3B1C">
          <w:t>eliminate</w:t>
        </w:r>
        <w:del w:id="493" w:author="Trent Biggs" w:date="2015-11-24T13:54:00Z">
          <w:r w:rsidR="009B3B1C" w:rsidDel="00F26C92">
            <w:delText>s</w:delText>
          </w:r>
        </w:del>
        <w:r w:rsidR="009B3B1C">
          <w:t xml:space="preserve"> the need for long-term </w:t>
        </w:r>
        <w:del w:id="494" w:author="Trent Biggs" w:date="2015-11-24T13:54:00Z">
          <w:r w:rsidR="009B3B1C" w:rsidDel="00F26C92">
            <w:delText xml:space="preserve">continuous </w:delText>
          </w:r>
        </w:del>
        <w:r w:rsidR="009B3B1C">
          <w:t>field work to</w:t>
        </w:r>
      </w:moveTo>
      <w:ins w:id="495" w:author="Trent Biggs" w:date="2015-11-24T11:17:00Z">
        <w:r w:rsidR="009B3B1C">
          <w:t xml:space="preserve"> estimate</w:t>
        </w:r>
      </w:ins>
      <w:moveTo w:id="496" w:author="Trent Biggs" w:date="2015-11-24T11:15:00Z">
        <w:del w:id="497" w:author="Trent Biggs" w:date="2015-11-24T11:17:00Z">
          <w:r w:rsidR="009B3B1C" w:rsidDel="009B3B1C">
            <w:delText xml:space="preserve"> measure</w:delText>
          </w:r>
        </w:del>
        <w:r w:rsidR="009B3B1C">
          <w:t xml:space="preserve"> annual total yields. From a management perspective, </w:t>
        </w:r>
      </w:moveTo>
      <w:ins w:id="498" w:author="Trent Biggs" w:date="2015-11-24T11:18:00Z">
        <w:r w:rsidR="009B3B1C">
          <w:t>the event-wise</w:t>
        </w:r>
      </w:ins>
      <w:moveTo w:id="499" w:author="Trent Biggs" w:date="2015-11-24T11:15:00Z">
        <w:del w:id="500" w:author="Trent Biggs" w:date="2015-11-24T11:18:00Z">
          <w:r w:rsidR="009B3B1C" w:rsidDel="009B3B1C">
            <w:delText>this</w:delText>
          </w:r>
        </w:del>
        <w:r w:rsidR="009B3B1C">
          <w:t xml:space="preserve"> approach </w:t>
        </w:r>
      </w:moveTo>
      <w:ins w:id="501" w:author="Trent Biggs" w:date="2015-11-24T11:18:00Z">
        <w:r w:rsidR="009B3B1C">
          <w:t xml:space="preserve">to estimating human impacts on sediment </w:t>
        </w:r>
      </w:ins>
      <w:moveTo w:id="502" w:author="Trent Biggs" w:date="2015-11-24T11:15:00Z">
        <w:r w:rsidR="009B3B1C">
          <w:t xml:space="preserve">is less expensive </w:t>
        </w:r>
      </w:moveTo>
      <w:ins w:id="503" w:author="Trent Biggs" w:date="2015-11-24T11:18:00Z">
        <w:r w:rsidR="009B3B1C">
          <w:t xml:space="preserve">than efforts to measure annual yields </w:t>
        </w:r>
      </w:ins>
      <w:moveTo w:id="504" w:author="Trent Biggs" w:date="2015-11-24T11:15:00Z">
        <w:r w:rsidR="009B3B1C">
          <w:t>since it does not require</w:t>
        </w:r>
      </w:moveTo>
      <w:ins w:id="505" w:author="Trent Biggs" w:date="2015-11-24T11:18:00Z">
        <w:r w:rsidR="009B3B1C">
          <w:t xml:space="preserve"> </w:t>
        </w:r>
      </w:ins>
      <w:moveTo w:id="506" w:author="Trent Biggs" w:date="2015-11-24T11:15:00Z">
        <w:del w:id="507" w:author="Trent Biggs" w:date="2015-11-24T11:18:00Z">
          <w:r w:rsidR="009B3B1C" w:rsidDel="009B3B1C">
            <w:delText xml:space="preserve"> multiple or even </w:delText>
          </w:r>
        </w:del>
        <w:r w:rsidR="009B3B1C">
          <w:t xml:space="preserve">a </w:t>
        </w:r>
        <w:del w:id="508" w:author="Trent Biggs" w:date="2015-11-24T11:18:00Z">
          <w:r w:rsidR="009B3B1C" w:rsidDel="009B3B1C">
            <w:delText xml:space="preserve">single </w:delText>
          </w:r>
        </w:del>
        <w:r w:rsidR="009B3B1C">
          <w:t>full year of monitoring</w:t>
        </w:r>
        <w:del w:id="509" w:author="Trent Biggs" w:date="2015-11-24T11:18:00Z">
          <w:r w:rsidR="009B3B1C" w:rsidDel="009B3B1C">
            <w:delText>,</w:delText>
          </w:r>
        </w:del>
        <w:r w:rsidR="009B3B1C">
          <w:t xml:space="preserve"> and can be rapidly conducted if mitigation or disturbance activities are already planned. </w:t>
        </w:r>
      </w:moveTo>
      <w:ins w:id="510" w:author="Trent Biggs" w:date="2015-11-24T11:19:00Z">
        <w:r w:rsidR="009B3B1C">
          <w:t>The</w:t>
        </w:r>
      </w:ins>
      <w:moveTo w:id="511" w:author="Trent Biggs" w:date="2015-11-24T11:15:00Z">
        <w:del w:id="512" w:author="Trent Biggs" w:date="2015-11-24T11:19:00Z">
          <w:r w:rsidR="009B3B1C" w:rsidDel="009B3B1C">
            <w:delText>By developing a</w:delText>
          </w:r>
        </w:del>
        <w:r w:rsidR="009B3B1C">
          <w:t xml:space="preserve"> predictive model</w:t>
        </w:r>
      </w:moveTo>
      <w:ins w:id="513" w:author="Trent Biggs" w:date="2015-11-24T11:19:00Z">
        <w:r w:rsidR="009B3B1C">
          <w:t>s</w:t>
        </w:r>
      </w:ins>
      <w:moveTo w:id="514" w:author="Trent Biggs" w:date="2015-11-24T11:15:00Z">
        <w:r w:rsidR="009B3B1C">
          <w:t xml:space="preserve"> of SSY</w:t>
        </w:r>
        <w:r w:rsidR="009B3B1C">
          <w:rPr>
            <w:vertAlign w:val="subscript"/>
          </w:rPr>
          <w:t>EV</w:t>
        </w:r>
        <w:r w:rsidR="009B3B1C">
          <w:t xml:space="preserve"> </w:t>
        </w:r>
      </w:moveTo>
      <w:ins w:id="515" w:author="Trent Biggs" w:date="2015-11-24T11:19:00Z">
        <w:r w:rsidR="009B3B1C">
          <w:t xml:space="preserve">that are based on </w:t>
        </w:r>
      </w:ins>
      <w:moveTo w:id="516" w:author="Trent Biggs" w:date="2015-11-24T11:15:00Z">
        <w:del w:id="517" w:author="Trent Biggs" w:date="2015-11-24T11:19:00Z">
          <w:r w:rsidR="009B3B1C" w:rsidDel="009B3B1C">
            <w:delText xml:space="preserve">from </w:delText>
          </w:r>
        </w:del>
        <w:r w:rsidR="009B3B1C">
          <w:t>an easily</w:t>
        </w:r>
      </w:moveTo>
      <w:ins w:id="518" w:author="Trent Biggs" w:date="2015-11-24T11:19:00Z">
        <w:r w:rsidR="009B3B1C">
          <w:t>-</w:t>
        </w:r>
      </w:ins>
      <w:moveTo w:id="519" w:author="Trent Biggs" w:date="2015-11-24T11:15:00Z">
        <w:del w:id="520" w:author="Trent Biggs" w:date="2015-11-24T11:19:00Z">
          <w:r w:rsidR="009B3B1C" w:rsidDel="009B3B1C">
            <w:delText xml:space="preserve"> </w:delText>
          </w:r>
        </w:del>
        <w:r w:rsidR="009B3B1C">
          <w:t>monitored storm metric like maximum event discharge, SSY</w:t>
        </w:r>
        <w:r w:rsidR="009B3B1C">
          <w:rPr>
            <w:vertAlign w:val="subscript"/>
          </w:rPr>
          <w:t>EV</w:t>
        </w:r>
        <w:r w:rsidR="009B3B1C">
          <w:t xml:space="preserve"> can be modeled in the future to compare with either post-mitigation or post-disturbance SSY</w:t>
        </w:r>
        <w:r w:rsidR="009B3B1C">
          <w:rPr>
            <w:vertAlign w:val="subscript"/>
          </w:rPr>
          <w:t>EV</w:t>
        </w:r>
        <w:r w:rsidR="009B3B1C">
          <w:t>.</w:t>
        </w:r>
      </w:moveTo>
    </w:p>
    <w:moveToRangeEnd w:id="484"/>
    <w:p w:rsidR="00A955CD" w:rsidRDefault="00A955CD"/>
    <w:p w:rsidR="00A955CD" w:rsidRDefault="00645AB6">
      <w:ins w:id="521" w:author="Trent Biggs" w:date="2015-11-24T11:21:00Z">
        <w:r>
          <w:t>The estimation of human impact on sediment loads was facilitated by the spatial arrangement of disturbances</w:t>
        </w:r>
      </w:ins>
      <w:ins w:id="522" w:author="Trent Biggs" w:date="2015-11-24T11:25:00Z">
        <w:r>
          <w:t xml:space="preserve"> and by the lack of significant sediment storage in the watershed</w:t>
        </w:r>
      </w:ins>
      <w:ins w:id="523" w:author="Trent Biggs" w:date="2015-11-24T11:21:00Z">
        <w:r>
          <w:t xml:space="preserve">.  </w:t>
        </w:r>
      </w:ins>
      <w:moveFromRangeStart w:id="524" w:author="Trent Biggs" w:date="2015-11-24T11:23:00Z" w:name="move436127510"/>
      <w:moveFrom w:id="525" w:author="Trent Biggs" w:date="2015-11-24T11:23:00Z">
        <w:r w:rsidR="00ED69F9" w:rsidDel="00645AB6">
          <w:fldChar w:fldCharType="begin" w:fldLock="1"/>
        </w:r>
        <w:r w:rsidR="00E153E3" w:rsidDel="00645AB6">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ED69F9" w:rsidDel="00645AB6">
          <w:fldChar w:fldCharType="separate"/>
        </w:r>
        <w:r w:rsidR="00ED69F9" w:rsidRPr="00ED69F9" w:rsidDel="00645AB6">
          <w:rPr>
            <w:noProof/>
          </w:rPr>
          <w:t>Reid and Dunne (1996)</w:t>
        </w:r>
        <w:r w:rsidR="00ED69F9" w:rsidDel="00645AB6">
          <w:fldChar w:fldCharType="end"/>
        </w:r>
        <w:r w:rsidR="006F5A12" w:rsidDel="00645AB6">
          <w:t xml:space="preserve"> argue that in cases where there is a clear management question and the study area can be divided into sub-units, a sediment budget can be rapidly developed with only a few field measurements and limited periods of field monitoring. </w:t>
        </w:r>
      </w:moveFrom>
      <w:moveFromRangeEnd w:id="524"/>
      <w:r w:rsidR="006F5A12">
        <w:t>In Faga'alu watershed, and other similar steep watersheds, human-disturbance is often constrained to the lower watershed, and sediment yields from these key sources can be measured separately from the undisturbed forest upstream.</w:t>
      </w:r>
      <w:ins w:id="526" w:author="Trent Biggs" w:date="2015-11-24T11:23:00Z">
        <w:r>
          <w:t xml:space="preserve">  </w:t>
        </w:r>
      </w:ins>
      <w:moveToRangeStart w:id="527" w:author="Trent Biggs" w:date="2015-11-24T11:23:00Z" w:name="move436127510"/>
      <w:moveTo w:id="528" w:author="Trent Biggs" w:date="2015-11-24T11:23:00Z">
        <w:r>
          <w:fldChar w:fldCharType="begin" w:fldLock="1"/>
        </w:r>
        <w:r>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sidRPr="00ED69F9">
          <w:rPr>
            <w:noProof/>
          </w:rPr>
          <w:t>Reid and Dunne (1996)</w:t>
        </w:r>
        <w:r>
          <w:fldChar w:fldCharType="end"/>
        </w:r>
        <w:r>
          <w:t xml:space="preserve"> argue that in cases where there is a clear management question and the study area can be divided into sub-units, a sediment budget can be rapidly developed with only a few field measurements and limited periods of field monitoring. </w:t>
        </w:r>
      </w:moveTo>
      <w:moveToRangeEnd w:id="527"/>
      <w:ins w:id="529" w:author="Trent Biggs" w:date="2015-11-24T11:23:00Z">
        <w:r>
          <w:t xml:space="preserve">The use of event-wise sampling in subwatersheds with specific land uses allowed for separation of different </w:t>
        </w:r>
      </w:ins>
      <w:ins w:id="530" w:author="Trent Biggs" w:date="2015-11-24T11:25:00Z">
        <w:r>
          <w:t>sources to the sediment budget.</w:t>
        </w:r>
      </w:ins>
      <w:del w:id="531" w:author="Trent Biggs" w:date="2015-11-24T11:21:00Z">
        <w:r w:rsidR="006F5A12" w:rsidDel="00645AB6">
          <w:delText xml:space="preserve"> Sampling in Faga'alu watershed targeted key sediment sources, and the disturbance signal was </w:delText>
        </w:r>
      </w:del>
      <w:del w:id="532" w:author="Trent Biggs" w:date="2015-11-24T11:13:00Z">
        <w:r w:rsidR="006F5A12" w:rsidDel="009B3B1C">
          <w:delText xml:space="preserve">very </w:delText>
        </w:r>
      </w:del>
      <w:del w:id="533" w:author="Trent Biggs" w:date="2015-11-24T11:21:00Z">
        <w:r w:rsidR="006F5A12" w:rsidDel="00645AB6">
          <w:delText xml:space="preserve">large. </w:delText>
        </w:r>
      </w:del>
      <w:moveFromRangeStart w:id="534" w:author="Trent Biggs" w:date="2015-11-24T11:15:00Z" w:name="move436127046"/>
      <w:moveFrom w:id="535" w:author="Trent Biggs" w:date="2015-11-24T11:15:00Z">
        <w:r w:rsidR="006F5A12" w:rsidDel="009B3B1C">
          <w:t xml:space="preserve">Analyzing  event-wise SSY allows comparison of similar size storms to determine change over time without problems of interannual variability in precipitation totals, and eliminates the need for long-term continuous field work to measure annual total yields. From a management perspective, this approach is less expensive since it does not require multiple or even a single full year of monitoring, and can be rapidly conducted if mitigation or disturbance activities are already planned. By developing a predictive model of </w:t>
        </w:r>
        <w:r w:rsidR="00003545" w:rsidDel="009B3B1C">
          <w:t>SSY</w:t>
        </w:r>
        <w:r w:rsidR="00003545" w:rsidDel="009B3B1C">
          <w:rPr>
            <w:vertAlign w:val="subscript"/>
          </w:rPr>
          <w:t>EV</w:t>
        </w:r>
        <w:r w:rsidR="006F5A12" w:rsidDel="009B3B1C">
          <w:t xml:space="preserve"> from an easily monitored storm metric like maximum event discharge, </w:t>
        </w:r>
        <w:r w:rsidR="00003545" w:rsidDel="009B3B1C">
          <w:t>SSY</w:t>
        </w:r>
        <w:r w:rsidR="00003545" w:rsidDel="009B3B1C">
          <w:rPr>
            <w:vertAlign w:val="subscript"/>
          </w:rPr>
          <w:t>EV</w:t>
        </w:r>
        <w:r w:rsidR="006F5A12" w:rsidDel="009B3B1C">
          <w:t xml:space="preserve"> can be modeled in the future to compare with either post-mitigation or post-disturbance </w:t>
        </w:r>
        <w:r w:rsidR="00003545" w:rsidDel="009B3B1C">
          <w:t>SSY</w:t>
        </w:r>
        <w:r w:rsidR="00003545" w:rsidDel="009B3B1C">
          <w:rPr>
            <w:vertAlign w:val="subscript"/>
          </w:rPr>
          <w:t>EV</w:t>
        </w:r>
        <w:r w:rsidR="006F5A12" w:rsidDel="009B3B1C">
          <w:t>.</w:t>
        </w:r>
      </w:moveFrom>
      <w:moveFromRangeEnd w:id="534"/>
    </w:p>
    <w:p w:rsidR="00A955CD" w:rsidRDefault="006F5A12">
      <w:pPr>
        <w:pStyle w:val="Heading3"/>
      </w:pPr>
      <w:r>
        <w:t>Interpreting slope and intercept of the Qmax-SSY relationship</w:t>
      </w:r>
    </w:p>
    <w:p w:rsidR="00A955CD" w:rsidRDefault="006F5A12">
      <w:r>
        <w:t xml:space="preserve">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w:t>
      </w:r>
      <w:r w:rsidR="00ED69F9">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ED69F9">
        <w:fldChar w:fldCharType="separate"/>
      </w:r>
      <w:r w:rsidR="00E153E3" w:rsidRPr="00E153E3">
        <w:rPr>
          <w:noProof/>
        </w:rPr>
        <w:t>(Asselman, 2000)</w:t>
      </w:r>
      <w:r w:rsidR="00ED69F9">
        <w:fldChar w:fldCharType="end"/>
      </w:r>
      <w:r>
        <w:t xml:space="preserve">.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t xml:space="preserve"> hypothesized that the intercept in the Qmax-</w:t>
      </w:r>
      <w:r w:rsidR="00003545">
        <w:t>SSY</w:t>
      </w:r>
      <w:r w:rsidR="00003545">
        <w:rPr>
          <w:vertAlign w:val="subscript"/>
        </w:rPr>
        <w:t>EV</w:t>
      </w:r>
      <w:r>
        <w:t xml:space="preserve"> relationship varied with sediment availability and erodibility in watersheds.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found that intercepts of the Qmax-</w:t>
      </w:r>
      <w:r w:rsidR="00003545">
        <w:t>SSY</w:t>
      </w:r>
      <w:r w:rsidR="00003545">
        <w:rPr>
          <w:vertAlign w:val="subscript"/>
        </w:rPr>
        <w:t>EV</w:t>
      </w:r>
      <w:r>
        <w:t xml:space="preserve"> relationship are also dependent on the regression fitting method. While slopes in log-log space can be compared directly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153E3" w:rsidRPr="00E153E3">
        <w:rPr>
          <w:noProof/>
        </w:rPr>
        <w:t>(Duvert et al., 2012)</w:t>
      </w:r>
      <w:r w:rsidR="00ED69F9">
        <w:fldChar w:fldCharType="end"/>
      </w:r>
      <w:r>
        <w:t xml:space="preserve">, intercepts must be plotted in similar units, and </w:t>
      </w:r>
      <w:del w:id="536" w:author="Trent Biggs" w:date="2015-11-24T13:55:00Z">
        <w:r w:rsidDel="00F26C92">
          <w:delText xml:space="preserve">similarly </w:delText>
        </w:r>
      </w:del>
      <w:r>
        <w:t>normalized by watershed area. In five semi-arid to arid watersheds (2.1-1,538 km²) in Wyoming, United States</w:t>
      </w:r>
      <w:ins w:id="537" w:author="Trent Biggs" w:date="2015-11-24T13:56:00Z">
        <w:r w:rsidR="00F26C92">
          <w:t xml:space="preserve"> (</w:t>
        </w:r>
      </w:ins>
      <w:del w:id="538" w:author="Trent Biggs" w:date="2015-11-24T13:56:00Z">
        <w:r w:rsidDel="00F26C92">
          <w:delText xml:space="preserve">, </w:delText>
        </w:r>
      </w:del>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w:t>
      </w:r>
      <w:ins w:id="539" w:author="Trent Biggs" w:date="2015-11-24T13:56:00Z">
        <w:r w:rsidR="00F26C92">
          <w:rPr>
            <w:noProof/>
          </w:rPr>
          <w:t xml:space="preserve">, </w:t>
        </w:r>
      </w:ins>
      <w:del w:id="540" w:author="Trent Biggs" w:date="2015-11-24T13:56:00Z">
        <w:r w:rsidR="00ED69F9" w:rsidRPr="00ED69F9" w:rsidDel="00F26C92">
          <w:rPr>
            <w:noProof/>
          </w:rPr>
          <w:delText xml:space="preserve"> (</w:delText>
        </w:r>
      </w:del>
      <w:r w:rsidR="00ED69F9" w:rsidRPr="00ED69F9">
        <w:rPr>
          <w:noProof/>
        </w:rPr>
        <w:t>2004)</w:t>
      </w:r>
      <w:r w:rsidR="00ED69F9">
        <w:fldChar w:fldCharType="end"/>
      </w:r>
      <w:ins w:id="541" w:author="Trent Biggs" w:date="2015-11-24T13:56:00Z">
        <w:r w:rsidR="00F26C92">
          <w:t>,</w:t>
        </w:r>
      </w:ins>
      <w:r w:rsidR="00ED69F9">
        <w:t xml:space="preserve"> </w:t>
      </w:r>
      <w:del w:id="542" w:author="Trent Biggs" w:date="2015-11-24T13:56:00Z">
        <w:r w:rsidDel="00F26C92">
          <w:delText xml:space="preserve">found </w:delText>
        </w:r>
      </w:del>
      <w:r>
        <w:t xml:space="preserve">intercepts of the </w:t>
      </w:r>
      <w:r w:rsidR="00003545">
        <w:t>SSY</w:t>
      </w:r>
      <w:r w:rsidR="00003545">
        <w:rPr>
          <w:vertAlign w:val="subscript"/>
        </w:rPr>
        <w:t>EV</w:t>
      </w:r>
      <w:r>
        <w:t>-Qmax relationship ranged from 111-4,320 (Qmax in m³/s/km², SSY in Mg/km²). In eight sub-humid to semi-arid watersheds (0.45-22 km²)</w:t>
      </w:r>
      <w:del w:id="543" w:author="Trent Biggs" w:date="2015-11-24T13:56:00Z">
        <w:r w:rsidDel="00F26C92">
          <w:delText>,</w:delText>
        </w:r>
      </w:del>
      <w:ins w:id="544" w:author="Trent Biggs" w:date="2015-11-24T13:56:00Z">
        <w:r w:rsidR="00F26C92">
          <w:t xml:space="preserve"> (</w:t>
        </w:r>
      </w:ins>
      <w:del w:id="545" w:author="Trent Biggs" w:date="2015-11-24T13:56:00Z">
        <w:r w:rsidDel="00F26C92">
          <w:delText xml:space="preserve"> </w:delText>
        </w:r>
      </w:del>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Duvert et al.</w:t>
      </w:r>
      <w:ins w:id="546" w:author="Trent Biggs" w:date="2015-11-24T13:56:00Z">
        <w:r w:rsidR="00F26C92">
          <w:rPr>
            <w:noProof/>
          </w:rPr>
          <w:t xml:space="preserve">, </w:t>
        </w:r>
      </w:ins>
      <w:del w:id="547" w:author="Trent Biggs" w:date="2015-11-24T13:56:00Z">
        <w:r w:rsidR="00ED69F9" w:rsidRPr="00ED69F9" w:rsidDel="00F26C92">
          <w:rPr>
            <w:noProof/>
          </w:rPr>
          <w:delText xml:space="preserve"> </w:delText>
        </w:r>
        <w:r w:rsidR="00ED69F9" w:rsidDel="00F26C92">
          <w:rPr>
            <w:noProof/>
          </w:rPr>
          <w:delText>(</w:delText>
        </w:r>
      </w:del>
      <w:r w:rsidR="00ED69F9" w:rsidRPr="00ED69F9">
        <w:rPr>
          <w:noProof/>
        </w:rPr>
        <w:t>2012)</w:t>
      </w:r>
      <w:r w:rsidR="00ED69F9">
        <w:fldChar w:fldCharType="end"/>
      </w:r>
      <w:ins w:id="548" w:author="Trent Biggs" w:date="2015-11-24T13:56:00Z">
        <w:r w:rsidR="00F26C92">
          <w:t xml:space="preserve">, </w:t>
        </w:r>
      </w:ins>
      <w:del w:id="549" w:author="Trent Biggs" w:date="2015-11-24T13:56:00Z">
        <w:r w:rsidR="00ED69F9" w:rsidDel="00F26C92">
          <w:delText xml:space="preserve"> </w:delText>
        </w:r>
        <w:r w:rsidDel="00F26C92">
          <w:delText xml:space="preserve">found </w:delText>
        </w:r>
      </w:del>
      <w:r>
        <w:t xml:space="preserve">the intercepts ranged from 25-5,039. In Faga'alu, the intercept in the undisturbed, UPPER subwatershed was 0.35, and in the disturbed, TOTAL watershed the intercept was 1.38, which are an order of magnitude or two lower than the lowest intercepts in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and</w:t>
      </w:r>
      <w:r w:rsidR="00ED69F9">
        <w:t xml:space="preserve">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This suggests that sediment availability is relatively low in Faga'alu, under natural and human-disturbed conditions, likely due to the dense forest cover.</w:t>
      </w:r>
    </w:p>
    <w:p w:rsidR="00A955CD" w:rsidRDefault="006F5A12">
      <w:r>
        <w:t xml:space="preserve">High slope values  in the log-log plots (β coefficient) suggest that small changes in stream discharge lead to large increases in sediment load due to the erosive power of the river or the availability of new sediment sources at high Q </w:t>
      </w:r>
      <w:r w:rsidR="00ED69F9">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ED69F9">
        <w:fldChar w:fldCharType="separate"/>
      </w:r>
      <w:r w:rsidR="00E153E3" w:rsidRPr="00E153E3">
        <w:rPr>
          <w:noProof/>
        </w:rPr>
        <w:t>(Asselman, 2000)</w:t>
      </w:r>
      <w:r w:rsidR="00ED69F9">
        <w:fldChar w:fldCharType="end"/>
      </w:r>
      <w:r>
        <w:t xml:space="preserve">.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t xml:space="preserve"> assumed that the slope was a function of rainfall intensity on hillslopes, and found that the slopes ranged from 1.07-1.29 in five semi-arid to arid watersheds in Wyoming, and were not statistically different among watersheds. In the watersheds in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slopes ranged from 0.95-1.82, and from 1.06-2.45 in eighteen other watersheds (0.60-1,538 km²) in diverse geographical settings </w:t>
      </w:r>
      <w:r w:rsidR="00ED69F9">
        <w:fldChar w:fldCharType="begin" w:fldLock="1"/>
      </w:r>
      <w:r w:rsidR="00E153E3">
        <w:instrText>ADDIN CSL_CITATION { "citationItems" : [ { "id" : "ITEM-1",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"ITEM-1", "issued" : { "date-parts" : [ [ "1997" ] ] }, "page" : "73-95", "title" : "Erosion and sediment transport from the market gardening lands at Pukekohe, Auckland, New Zealand", "type" : "article-journal", "volume" : "36" }, "uris" : [ "http://www.mendeley.com/documents/?uuid=01a202d4-0300-4781-8441-a414c3f1a9cf" ] }, { "id" : "ITEM-2", "itemData" : { "author" : [ { "dropping-particle" : "", "family" : "Fahey", "given" : "B.D.", "non-dropping-particle" : "", "parse-names" : false, "suffix" : "" }, { "dropping-particle" : "", "family" : "Marden", "given" : "M.", "non-dropping-particle" : "", "parse-names" : false, "suffix" : "" } ], "container-title" : "Journal of Hydrology (NZ)", "id" : "ITEM-2", "issued" : { "date-parts" : [ [ "2000" ] ] }, "page" : "49-63", "title" : "Sediment yields from a forested and a pasture catchment, coastal Hawke's Bay, North Island, New Zealand", "type" : "article-journal", "volume" : "39" }, "uris" : [ "http://www.mendeley.com/documents/?uuid=e4acead2-6c88-4075-bb84-191606e5270e" ] }, { "id" : "ITEM-3",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"ITEM-3", "issued" : { "date-parts" : [ [ "2009" ] ] }, "number-of-pages" : "89", "publisher" : "Prepared by NIWA for Auckland Regional Council", "title" : "Analysis of sediment yields within Auckland region. ARC Technical Report 2009/064", "type" : "report" }, "uris" : [ "http://www.mendeley.com/documents/?uuid=e5622ac6-90bd-4a49-a6ba-323310b17267"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"Tropeano", "given" : "D.", "non-dropping-particle" : "", "parse-names" : false, "suffix" : "" } ], "container-title" : "Earth Surface Processes and Landforms", "id" : "ITEM-5", "issued" : { "date-parts" : [ [ "1991" ] ] }, "page" : "323-339", "title" : "High flow events, sediment transport in a small streams in the \"Tertiary Basin\" area in Piedmont (northwest Italy)", "type" : "article-journal", "volume" : "16" }, "uris" : [ "http://www.mendeley.com/documents/?uuid=564b7133-06a7-4229-81dd-31b70d559266"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ED69F9">
        <w:fldChar w:fldCharType="separate"/>
      </w:r>
      <w:r w:rsidR="00E153E3" w:rsidRPr="00E153E3">
        <w:rPr>
          <w:noProof/>
        </w:rPr>
        <w:t>(Basher et al., 1997; Fahey and Marden, 2000; Hicks et al., 2009; Rankl, 2004; Tropeano, 1991)</w:t>
      </w:r>
      <w:r w:rsidR="00ED69F9">
        <w:fldChar w:fldCharType="end"/>
      </w:r>
      <w:r w:rsidR="00ED69F9">
        <w:t xml:space="preserve"> </w:t>
      </w:r>
      <w:r>
        <w:t xml:space="preserve">compiled by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In Faga'alu, slopes were 1.51 and 1.4</w:t>
      </w:r>
      <w:ins w:id="550" w:author="Trent Biggs" w:date="2015-11-24T13:58:00Z">
        <w:r w:rsidR="00F26C92">
          <w:t>0</w:t>
        </w:r>
      </w:ins>
      <w:r>
        <w:t xml:space="preserve"> in the UPPER and TOTAL Faga'alu watersheds, respectively, which are very consistent with the</w:t>
      </w:r>
      <w:ins w:id="551" w:author="Trent Biggs" w:date="2015-11-24T13:58:00Z">
        <w:r w:rsidR="00F26C92">
          <w:t xml:space="preserve"> slopes</w:t>
        </w:r>
      </w:ins>
      <w:del w:id="552" w:author="Trent Biggs" w:date="2015-11-24T13:58:00Z">
        <w:r w:rsidDel="00F26C92">
          <w:delText xml:space="preserve"> watersheds</w:delText>
        </w:r>
      </w:del>
      <w:r>
        <w:t xml:space="preserve"> presented in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 xml:space="preserve">and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w:t>
      </w:r>
    </w:p>
    <w:p w:rsidR="00A955CD" w:rsidRDefault="006F5A12">
      <w:r>
        <w:t xml:space="preserve">In Faga'alu, </w:t>
      </w:r>
      <w:r w:rsidR="00003545">
        <w:t>SSY</w:t>
      </w:r>
      <w:r w:rsidR="00003545">
        <w:rPr>
          <w:vertAlign w:val="subscript"/>
        </w:rPr>
        <w:t>EV</w:t>
      </w:r>
      <w:r>
        <w:t xml:space="preserve"> was least correlated with the Erosivity Index (EI30).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also found low correlation coefficients with 5 min rainfall intensity for 8 watersheds in France and Mexico. </w:t>
      </w:r>
      <w:r w:rsidR="00ED69F9">
        <w:fldChar w:fldCharType="begin" w:fldLock="1"/>
      </w:r>
      <w:r w:rsidR="00E153E3">
        <w:instrText>ADDIN CSL_CITATION { "citationItems" : [ { "id" : "ITEM-1",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ED69F9">
        <w:fldChar w:fldCharType="separate"/>
      </w:r>
      <w:r w:rsidR="00ED69F9" w:rsidRPr="00ED69F9">
        <w:rPr>
          <w:noProof/>
        </w:rPr>
        <w:t>Rodrigues et al. (2013)</w:t>
      </w:r>
      <w:r w:rsidR="00ED69F9">
        <w:fldChar w:fldCharType="end"/>
      </w:r>
      <w:r w:rsidR="00ED69F9">
        <w:t xml:space="preserve"> </w:t>
      </w:r>
      <w:r>
        <w:t xml:space="preserve">hypothesized that EI30 is poorly correlated with SSY due to the effect of previous events on antecedent moisture conditions and in-channel sediment storage. </w:t>
      </w:r>
      <w:r w:rsidR="00ED69F9">
        <w:fldChar w:fldCharType="begin" w:fldLock="1"/>
      </w:r>
      <w:r w:rsidR="00E153E3">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ED69F9">
        <w:fldChar w:fldCharType="separate"/>
      </w:r>
      <w:r w:rsidR="00ED69F9" w:rsidRPr="00ED69F9">
        <w:rPr>
          <w:noProof/>
        </w:rPr>
        <w:t>Cox et al. (2006)</w:t>
      </w:r>
      <w:r w:rsidR="00ED69F9">
        <w:fldChar w:fldCharType="end"/>
      </w:r>
      <w:r w:rsidR="00ED69F9">
        <w:t xml:space="preserve"> </w:t>
      </w:r>
      <w:r>
        <w:t>found EI30 was more correlated with soil loss in an agricultural watershed than a forested watershed, and Faga'alu is mainly covered in dense forest. Similar to other studies</w:t>
      </w:r>
      <w:r w:rsidR="00ED69F9">
        <w:t xml:space="preserve"> </w:t>
      </w:r>
      <w:r w:rsidR="00ED69F9">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"page" : "27-38", "title" : "Sediment yields from plantation forestry and pastoral farming, coastal Hawke's Bay, North Island, New Zealand", "type" : "article-journal", "volume" : "42" }, "uris" : [ "http://www.mendeley.com/documents/?uuid=3171324e-44a1-4b3c-9404-ff8099105a7c" ] }, { "id" : "ITEM-4", "itemData" : { "author" : [ { "dropping-particle" : "", "family" : "Hicks", "given" : "D Murray", "non-dropping-particle" : "", "parse-names" : false, "suffix" : "" } ], "container-title" : "Proceedings of the New-Zealand Hydrological Society Symposium", "id" : "ITEM-4", "issued" : { "date-parts" : [ [ "1990" ] ] }, "publisher-place" : "Auckland, New Zealand", "title" : "Suspended sediment yields from pasture and exotic forest basins", "type" : "paper-conference" }, "uris" : [ "http://www.mendeley.com/documents/?uuid=e9a5c909-e5a8-4596-bfb2-bffc88b36ffa" ] }, { "id" : "ITEM-5", "itemData" : { "author" : [ { "dropping-particle" : "", "family" : "Rankl", "given" : "James G.", "non-dropping-particle" : "", "parse-names" : false, "suffix" : "" } ], "id" : "ITEM-5",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"ITEM-6",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ED69F9">
        <w:fldChar w:fldCharType="separate"/>
      </w:r>
      <w:r w:rsidR="00E153E3" w:rsidRPr="00E153E3">
        <w:rPr>
          <w:noProof/>
        </w:rPr>
        <w:t>(Basher et al., 2011; Duvert et al., 2012; Fahey et al., 2003; Hicks, 1990; Rankl, 2004; Rodrigues et al., 2013)</w:t>
      </w:r>
      <w:r w:rsidR="00ED69F9">
        <w:fldChar w:fldCharType="end"/>
      </w:r>
      <w:r>
        <w:t xml:space="preserve"> the highest correlations with </w:t>
      </w:r>
      <w:r w:rsidR="00003545">
        <w:t>SSY</w:t>
      </w:r>
      <w:r w:rsidR="00003545">
        <w:rPr>
          <w:vertAlign w:val="subscript"/>
        </w:rPr>
        <w:t>EV</w:t>
      </w:r>
      <w:r>
        <w:t xml:space="preserve"> at Faga'alu were observed for discharge metrics. While Qsum and Psum had higher correlations in individual watersheds, Qmax was a good predictor of </w:t>
      </w:r>
      <w:r w:rsidR="00003545">
        <w:t>SSY</w:t>
      </w:r>
      <w:r w:rsidR="00003545">
        <w:rPr>
          <w:vertAlign w:val="subscript"/>
        </w:rPr>
        <w:t>EV</w:t>
      </w:r>
      <w:r>
        <w:t xml:space="preserve"> in both the disturbed and undisturbed watershed.</w:t>
      </w:r>
    </w:p>
    <w:p w:rsidR="00A955CD" w:rsidRDefault="006F5A12">
      <w:pPr>
        <w:pStyle w:val="Heading3"/>
      </w:pPr>
      <w:r>
        <w:t>Comparing sSSY and SSC in other small Pacific Island watersheds</w:t>
      </w:r>
    </w:p>
    <w:p w:rsidR="00A955CD" w:rsidRDefault="006F5A12">
      <w:r>
        <w:t>Sediment yield is highly variable among individual watersheds, but is generally controlled by climate, vegetation cover, and geology, with human disturbance playing an incre</w:t>
      </w:r>
      <w:r w:rsidR="00ED69F9">
        <w:t xml:space="preserve">asing role in the 20th century </w:t>
      </w:r>
      <w:r w:rsidR="00ED69F9">
        <w:fldChar w:fldCharType="begin" w:fldLock="1"/>
      </w:r>
      <w:r w:rsidR="00E153E3">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ED69F9">
        <w:fldChar w:fldCharType="separate"/>
      </w:r>
      <w:r w:rsidR="00E153E3" w:rsidRPr="00E153E3">
        <w:rPr>
          <w:noProof/>
        </w:rPr>
        <w:t>(Syvitski et al., 2005)</w:t>
      </w:r>
      <w:r w:rsidR="00ED69F9">
        <w:fldChar w:fldCharType="end"/>
      </w:r>
      <w:r>
        <w:t xml:space="preserve">. Sediment yields in tropical Southeast Asia and high-standing islands between Asia and Australia range from ~10 tons/km²/yr in the granitic Malaysian Peninsula to ~10,000 tons/km²/yr in the tectonically active, steeply sloped island of Papua New Guinea </w:t>
      </w:r>
      <w:r w:rsidR="00ED69F9">
        <w:fldChar w:fldCharType="begin" w:fldLock="1"/>
      </w:r>
      <w:r w:rsidR="00E153E3">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ED69F9">
        <w:fldChar w:fldCharType="separate"/>
      </w:r>
      <w:r w:rsidR="00E153E3" w:rsidRPr="00E153E3">
        <w:rPr>
          <w:noProof/>
        </w:rPr>
        <w:t>(Douglas, 1996)</w:t>
      </w:r>
      <w:r w:rsidR="00ED69F9">
        <w:fldChar w:fldCharType="end"/>
      </w:r>
      <w:r>
        <w:t xml:space="preserve">. Sediment yields from Faga'alu are on the lower end of the range, with sSSY of </w:t>
      </w:r>
      <w:ins w:id="553" w:author="Trent Biggs" w:date="2015-11-24T13:59:00Z">
        <w:r w:rsidR="00F26C92">
          <w:t>45</w:t>
        </w:r>
      </w:ins>
      <w:del w:id="554" w:author="Trent Biggs" w:date="2015-11-24T13:59:00Z">
        <w:r w:rsidDel="00F26C92">
          <w:delText>14</w:delText>
        </w:r>
      </w:del>
      <w:r>
        <w:t xml:space="preserve">-68 tons/km²/yr from the undisturbed UPPER watershed, and </w:t>
      </w:r>
      <w:commentRangeStart w:id="555"/>
      <w:r>
        <w:t xml:space="preserve">75-247 </w:t>
      </w:r>
      <w:commentRangeEnd w:id="555"/>
      <w:r w:rsidR="002E4774">
        <w:rPr>
          <w:rStyle w:val="CommentReference"/>
        </w:rPr>
        <w:commentReference w:id="555"/>
      </w:r>
      <w:r>
        <w:t>tons/km²/yr from the disturbed TOTAL watershed.</w:t>
      </w:r>
      <w:del w:id="556" w:author="Trent Biggs" w:date="2015-11-24T13:59:00Z">
        <w:r w:rsidDel="00F26C92">
          <w:delText xml:space="preserve"> However, the range of Annual sSSY estimates is much smaller if the Psum-</w:delText>
        </w:r>
        <w:r w:rsidR="00003545" w:rsidDel="00F26C92">
          <w:delText>SSY</w:delText>
        </w:r>
        <w:r w:rsidR="00003545" w:rsidDel="00F26C92">
          <w:rPr>
            <w:vertAlign w:val="subscript"/>
          </w:rPr>
          <w:delText>EV</w:delText>
        </w:r>
        <w:r w:rsidDel="00F26C92">
          <w:delText xml:space="preserve"> model estimates are removed.</w:delText>
        </w:r>
      </w:del>
    </w:p>
    <w:p w:rsidR="00A955CD" w:rsidRDefault="00ED69F9">
      <w:r>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ED69F9">
        <w:rPr>
          <w:noProof/>
        </w:rPr>
        <w:t>Milliman and Syvitski (1992)</w:t>
      </w:r>
      <w:r>
        <w:fldChar w:fldCharType="end"/>
      </w:r>
      <w:r w:rsidR="006F5A12">
        <w:t xml:space="preserve"> report </w:t>
      </w:r>
      <w:del w:id="557" w:author="Trent Biggs" w:date="2015-11-24T14:02:00Z">
        <w:r w:rsidR="006F5A12" w:rsidDel="007D5FB8">
          <w:delText xml:space="preserve">there is an unusually </w:delText>
        </w:r>
      </w:del>
      <w:r w:rsidR="006F5A12">
        <w:t xml:space="preserve">high average sSSY </w:t>
      </w:r>
      <w:ins w:id="558" w:author="Trent Biggs" w:date="2015-11-24T14:02:00Z">
        <w:r w:rsidR="007D5FB8">
          <w:t>(</w:t>
        </w:r>
      </w:ins>
      <w:del w:id="559" w:author="Trent Biggs" w:date="2015-11-24T14:02:00Z">
        <w:r w:rsidR="006F5A12" w:rsidDel="007D5FB8">
          <w:delText xml:space="preserve">of </w:delText>
        </w:r>
      </w:del>
      <w:r w:rsidR="006F5A12">
        <w:t>1,000-3,000 tons/km²/year</w:t>
      </w:r>
      <w:ins w:id="560" w:author="Trent Biggs" w:date="2015-11-24T14:02:00Z">
        <w:r w:rsidR="007D5FB8">
          <w:t>)</w:t>
        </w:r>
      </w:ins>
      <w:del w:id="561" w:author="Trent Biggs" w:date="2015-11-24T14:02:00Z">
        <w:r w:rsidR="006F5A12" w:rsidDel="007D5FB8">
          <w:delText>,</w:delText>
        </w:r>
      </w:del>
      <w:r w:rsidR="006F5A12">
        <w:t xml:space="preserve"> from watersheds (10-100,000 km²) in tropical Asia and Oceania</w:t>
      </w:r>
      <w:ins w:id="562" w:author="Trent Biggs" w:date="2015-11-24T14:03:00Z">
        <w:r w:rsidR="002D34DE">
          <w:t xml:space="preserve">, though their </w:t>
        </w:r>
      </w:ins>
      <w:del w:id="563" w:author="Trent Biggs" w:date="2015-11-24T14:03:00Z">
        <w:r w:rsidR="006F5A12" w:rsidDel="007D5FB8">
          <w:delText xml:space="preserve">. However, </w:delText>
        </w:r>
      </w:del>
      <w:del w:id="564" w:author="Trent Biggs" w:date="2015-11-24T14:07:00Z">
        <w:r w:rsidDel="002D34DE">
          <w:fldChar w:fldCharType="begin" w:fldLock="1"/>
        </w:r>
        <w:r w:rsidR="00E153E3" w:rsidDel="002D34DE">
          <w:del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Syvitski's (1992)", "plainTextFormattedCitation" : "(Milliman and Syvitski, 1992)", "previouslyFormattedCitation" : "(Milliman and Syvitski, 1992)" }, "properties" : { "noteIndex" : 0 }, "schema" : "https://github.com/citation-style-language/schema/raw/master/csl-citation.json" }</w:delInstrText>
        </w:r>
        <w:r w:rsidDel="002D34DE">
          <w:fldChar w:fldCharType="separate"/>
        </w:r>
        <w:r w:rsidRPr="00ED69F9" w:rsidDel="002D34DE">
          <w:rPr>
            <w:noProof/>
          </w:rPr>
          <w:delText>Milliman and Syvitski</w:delText>
        </w:r>
        <w:r w:rsidDel="002D34DE">
          <w:rPr>
            <w:noProof/>
          </w:rPr>
          <w:delText>'s</w:delText>
        </w:r>
        <w:r w:rsidRPr="00ED69F9" w:rsidDel="002D34DE">
          <w:rPr>
            <w:noProof/>
          </w:rPr>
          <w:delText xml:space="preserve"> (1992)</w:delText>
        </w:r>
        <w:r w:rsidDel="002D34DE">
          <w:fldChar w:fldCharType="end"/>
        </w:r>
        <w:r w:rsidDel="002D34DE">
          <w:delText xml:space="preserve"> </w:delText>
        </w:r>
      </w:del>
      <w:r w:rsidR="006F5A12">
        <w:t xml:space="preserve">regional models of sSSY as a function of basin size and maximum elevation predict only 13 tons/km²/year from watersheds with peak elevation 500-1,000 m (highest point of UPPER Faga'alu subwatershed is 653 m), </w:t>
      </w:r>
      <w:ins w:id="565" w:author="Trent Biggs" w:date="2015-11-24T14:07:00Z">
        <w:r w:rsidR="002D34DE">
          <w:t>and</w:t>
        </w:r>
      </w:ins>
      <w:del w:id="566" w:author="Trent Biggs" w:date="2015-11-24T14:07:00Z">
        <w:r w:rsidR="006F5A12" w:rsidDel="002D34DE">
          <w:delText>but</w:delText>
        </w:r>
      </w:del>
      <w:r w:rsidR="006F5A12">
        <w:t xml:space="preserve"> 68 tons/km²/year for max</w:t>
      </w:r>
      <w:r w:rsidR="00E153E3">
        <w:t xml:space="preserve"> elevations of 1,000-3,000</w:t>
      </w:r>
      <w:del w:id="567" w:author="Trent Biggs" w:date="2015-11-24T14:07:00Z">
        <w:r w:rsidR="00E153E3" w:rsidDel="002D34DE">
          <w:delText xml:space="preserve"> m, </w:delText>
        </w:r>
        <w:r w:rsidR="006F5A12" w:rsidDel="002D34DE">
          <w:delText>which is comparable to SSY measured from UPPER Faga'alu watershed (</w:delText>
        </w:r>
      </w:del>
      <w:del w:id="568" w:author="Trent Biggs" w:date="2015-11-24T14:03:00Z">
        <w:r w:rsidR="00E153E3" w:rsidDel="007D5FB8">
          <w:delText>14</w:delText>
        </w:r>
      </w:del>
      <w:del w:id="569" w:author="Trent Biggs" w:date="2015-11-24T14:07:00Z">
        <w:r w:rsidR="00E153E3" w:rsidDel="002D34DE">
          <w:delText xml:space="preserve">-68 </w:delText>
        </w:r>
        <w:r w:rsidR="006F5A12" w:rsidDel="002D34DE">
          <w:delText xml:space="preserve">tons/km²/yr) (Table </w:delText>
        </w:r>
        <w:r w:rsidR="00E153E3" w:rsidDel="002D34DE">
          <w:delText>7</w:delText>
        </w:r>
        <w:r w:rsidR="006F5A12" w:rsidDel="002D34DE">
          <w:delText>)</w:delText>
        </w:r>
      </w:del>
      <w:r w:rsidR="006F5A12">
        <w:t xml:space="preserve">. Given the high vegetation cover and lack of human activity in the UPPER Faga'alu subwatershed, </w:t>
      </w:r>
      <w:ins w:id="570" w:author="Trent Biggs" w:date="2015-11-24T14:08:00Z">
        <w:r w:rsidR="002D34DE">
          <w:t xml:space="preserve">its </w:t>
        </w:r>
      </w:ins>
      <w:del w:id="571" w:author="Trent Biggs" w:date="2015-11-24T14:08:00Z">
        <w:r w:rsidR="006F5A12" w:rsidDel="002D34DE">
          <w:delText xml:space="preserve">it is assumed that </w:delText>
        </w:r>
      </w:del>
      <w:r w:rsidR="006F5A12">
        <w:t xml:space="preserve">sSSY should be </w:t>
      </w:r>
      <w:del w:id="572" w:author="Trent Biggs" w:date="2015-11-24T14:03:00Z">
        <w:r w:rsidR="006F5A12" w:rsidDel="007D5FB8">
          <w:delText xml:space="preserve">several orders of magnitude </w:delText>
        </w:r>
      </w:del>
      <w:r w:rsidR="006F5A12">
        <w:t xml:space="preserve">lower than </w:t>
      </w:r>
      <w:ins w:id="573" w:author="Trent Biggs" w:date="2015-11-24T14:08:00Z">
        <w:r w:rsidR="002D34DE">
          <w:t xml:space="preserve">sSSY from </w:t>
        </w:r>
      </w:ins>
      <w:r w:rsidR="006F5A12">
        <w:t xml:space="preserve">watersheds presented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153E3">
        <w:rPr>
          <w:noProof/>
        </w:rPr>
        <w:t>Milliman and Syvitski (1992)</w:t>
      </w:r>
      <w:r w:rsidR="00E153E3">
        <w:fldChar w:fldCharType="end"/>
      </w:r>
      <w:ins w:id="574" w:author="Trent Biggs" w:date="2015-11-24T14:04:00Z">
        <w:r w:rsidR="007D5FB8">
          <w:t xml:space="preserve">, </w:t>
        </w:r>
        <w:commentRangeStart w:id="575"/>
        <w:r w:rsidR="007D5FB8">
          <w:t>which included watersheds with human disturbance</w:t>
        </w:r>
        <w:commentRangeEnd w:id="575"/>
        <w:r w:rsidR="007D5FB8">
          <w:rPr>
            <w:rStyle w:val="CommentReference"/>
          </w:rPr>
          <w:commentReference w:id="575"/>
        </w:r>
        <w:r w:rsidR="007D5FB8">
          <w:t xml:space="preserve">.  </w:t>
        </w:r>
      </w:ins>
      <w:r w:rsidR="006F5A12">
        <w:t xml:space="preserve"> </w:t>
      </w:r>
      <w:del w:id="576" w:author="Trent Biggs" w:date="2015-11-24T14:04:00Z">
        <w:r w:rsidR="006F5A12" w:rsidDel="007D5FB8">
          <w:delText xml:space="preserve">but </w:delText>
        </w:r>
      </w:del>
      <w:r w:rsidR="006F5A12">
        <w:t xml:space="preserve">sSSY from the forested UPPER Faga'alu subwatershed </w:t>
      </w:r>
      <w:ins w:id="577" w:author="Trent Biggs" w:date="2015-11-24T14:04:00Z">
        <w:r w:rsidR="007D5FB8">
          <w:t>(45-68</w:t>
        </w:r>
      </w:ins>
      <w:ins w:id="578" w:author="Trent Biggs" w:date="2015-11-24T14:05:00Z">
        <w:r w:rsidR="007D5FB8">
          <w:t xml:space="preserve"> tons/km²/year</w:t>
        </w:r>
      </w:ins>
      <w:ins w:id="579" w:author="Trent Biggs" w:date="2015-11-24T14:04:00Z">
        <w:r w:rsidR="007D5FB8">
          <w:t xml:space="preserve">) </w:t>
        </w:r>
      </w:ins>
      <w:r w:rsidR="006F5A12">
        <w:t>was approximately t</w:t>
      </w:r>
      <w:ins w:id="580" w:author="Trent Biggs" w:date="2015-11-24T14:05:00Z">
        <w:r w:rsidR="007D5FB8">
          <w:t>hree to five</w:t>
        </w:r>
      </w:ins>
      <w:del w:id="581" w:author="Trent Biggs" w:date="2015-11-24T14:05:00Z">
        <w:r w:rsidR="006F5A12" w:rsidDel="007D5FB8">
          <w:delText>wo</w:delText>
        </w:r>
      </w:del>
      <w:r w:rsidR="006F5A12">
        <w:t xml:space="preserve"> times higher</w:t>
      </w:r>
      <w:ins w:id="582" w:author="Trent Biggs" w:date="2015-11-24T14:04:00Z">
        <w:r w:rsidR="002D34DE">
          <w:t xml:space="preserve"> than the </w:t>
        </w:r>
        <w:r w:rsidR="007D5FB8">
          <w:t>prediction</w:t>
        </w:r>
      </w:ins>
      <w:ins w:id="583" w:author="Trent Biggs" w:date="2015-11-24T14:08:00Z">
        <w:r w:rsidR="002D34DE">
          <w:t xml:space="preserve"> from the Milliman and Syvitski (1992) model</w:t>
        </w:r>
      </w:ins>
      <w:ins w:id="584" w:author="Trent Biggs" w:date="2015-11-24T14:04:00Z">
        <w:r w:rsidR="007D5FB8">
          <w:t xml:space="preserve"> (13</w:t>
        </w:r>
      </w:ins>
      <w:ins w:id="585" w:author="Trent Biggs" w:date="2015-11-24T14:05:00Z">
        <w:r w:rsidR="007D5FB8">
          <w:t xml:space="preserve"> tons/km²/year</w:t>
        </w:r>
      </w:ins>
      <w:ins w:id="586" w:author="Trent Biggs" w:date="2015-11-24T14:04:00Z">
        <w:r w:rsidR="007D5FB8">
          <w:t>)</w:t>
        </w:r>
      </w:ins>
      <w:r w:rsidR="006F5A12">
        <w:t xml:space="preserve">. </w:t>
      </w:r>
      <w:ins w:id="587" w:author="Trent Biggs" w:date="2015-11-24T14:06:00Z">
        <w:r w:rsidR="007D5FB8">
          <w:t xml:space="preserve"> </w:t>
        </w:r>
      </w:ins>
      <w:ins w:id="588" w:author="Trent Biggs" w:date="2015-11-24T14:10:00Z">
        <w:r w:rsidR="002D34DE">
          <w:t>The</w:t>
        </w:r>
      </w:ins>
      <w:del w:id="589" w:author="Trent Biggs" w:date="2015-11-24T14:06:00Z">
        <w:r w:rsidR="006F5A12" w:rsidDel="007D5FB8">
          <w:delText>However, t</w:delText>
        </w:r>
      </w:del>
      <w:del w:id="590" w:author="Trent Biggs" w:date="2015-11-24T14:10:00Z">
        <w:r w:rsidR="006F5A12" w:rsidDel="002D34DE">
          <w:delText xml:space="preserve">he UPPER subwatershed </w:delText>
        </w:r>
      </w:del>
      <w:del w:id="591" w:author="Trent Biggs" w:date="2015-11-24T14:06:00Z">
        <w:r w:rsidR="006F5A12" w:rsidDel="007D5FB8">
          <w:delText xml:space="preserve">is a smaller watershed than </w:delText>
        </w:r>
      </w:del>
      <w:del w:id="592" w:author="Trent Biggs" w:date="2015-11-24T14:10:00Z">
        <w:r w:rsidR="006F5A12" w:rsidDel="002D34DE">
          <w:delText xml:space="preserve">included in </w:delText>
        </w:r>
        <w:r w:rsidR="00E153E3" w:rsidDel="002D34DE">
          <w:fldChar w:fldCharType="begin" w:fldLock="1"/>
        </w:r>
        <w:r w:rsidR="00E153E3" w:rsidDel="002D34DE">
          <w:del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delInstrText>
        </w:r>
        <w:r w:rsidR="00E153E3" w:rsidDel="002D34DE">
          <w:fldChar w:fldCharType="separate"/>
        </w:r>
        <w:r w:rsidR="00E153E3" w:rsidRPr="00ED69F9" w:rsidDel="002D34DE">
          <w:rPr>
            <w:noProof/>
          </w:rPr>
          <w:delText>Milliman and Syvitski (1992)</w:delText>
        </w:r>
        <w:r w:rsidR="00E153E3" w:rsidDel="002D34DE">
          <w:fldChar w:fldCharType="end"/>
        </w:r>
        <w:r w:rsidR="006F5A12" w:rsidDel="002D34DE">
          <w:delText xml:space="preserve"> (smallest 100 km²), with less sediment storage, and </w:delText>
        </w:r>
      </w:del>
      <w:del w:id="593" w:author="Trent Biggs" w:date="2015-11-24T14:11:00Z">
        <w:r w:rsidR="006F5A12" w:rsidDel="002D34DE">
          <w:delText xml:space="preserve">orders of magnitude </w:delText>
        </w:r>
      </w:del>
      <w:ins w:id="594" w:author="Trent Biggs" w:date="2015-11-24T14:11:00Z">
        <w:r w:rsidR="002D34DE">
          <w:t xml:space="preserve"> </w:t>
        </w:r>
      </w:ins>
      <w:r w:rsidR="006F5A12">
        <w:t xml:space="preserve">scatter </w:t>
      </w:r>
      <w:del w:id="595" w:author="Trent Biggs" w:date="2015-11-24T14:06:00Z">
        <w:r w:rsidR="006F5A12" w:rsidDel="007D5FB8">
          <w:delText xml:space="preserve">around their model </w:delText>
        </w:r>
      </w:del>
      <w:del w:id="596" w:author="Trent Biggs" w:date="2015-11-24T14:11:00Z">
        <w:r w:rsidR="006F5A12" w:rsidDel="002D34DE">
          <w:delText xml:space="preserve">is observed </w:delText>
        </w:r>
      </w:del>
      <w:ins w:id="597" w:author="Trent Biggs" w:date="2015-11-24T14:06:00Z">
        <w:r w:rsidR="007D5FB8">
          <w:t xml:space="preserve">around their model </w:t>
        </w:r>
      </w:ins>
      <w:ins w:id="598" w:author="Trent Biggs" w:date="2015-11-24T14:11:00Z">
        <w:r w:rsidR="007D2E42">
          <w:t xml:space="preserve">is large </w:t>
        </w:r>
      </w:ins>
      <w:r w:rsidR="006F5A12">
        <w:t>for smaller watersheds</w:t>
      </w:r>
      <w:ins w:id="599" w:author="Trent Biggs" w:date="2015-11-24T14:10:00Z">
        <w:r w:rsidR="002D34DE">
          <w:t>, and the Faga’</w:t>
        </w:r>
        <w:r w:rsidR="007D2E42">
          <w:t xml:space="preserve">alu data fall </w:t>
        </w:r>
        <w:r w:rsidR="002D34DE">
          <w:t>within the range of scatter</w:t>
        </w:r>
      </w:ins>
      <w:r w:rsidR="006F5A12">
        <w:t xml:space="preserve"> (Figures 5e and 6e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D69F9">
        <w:rPr>
          <w:noProof/>
        </w:rPr>
        <w:t>Milliman and Syvitski (1992)</w:t>
      </w:r>
      <w:r w:rsidR="00E153E3">
        <w:fldChar w:fldCharType="end"/>
      </w:r>
      <w:r w:rsidR="006F5A12">
        <w:t>).</w:t>
      </w:r>
    </w:p>
    <w:p w:rsidR="00A955CD" w:rsidRDefault="006F5A12">
      <w:pPr>
        <w:rPr>
          <w:ins w:id="600" w:author="Trent Biggs" w:date="2015-11-24T14:51:00Z"/>
        </w:rPr>
      </w:pPr>
      <w:del w:id="601" w:author="Trent Biggs" w:date="2015-11-24T15:21:00Z">
        <w:r w:rsidDel="00144A6A">
          <w:delText xml:space="preserve">Few </w:delText>
        </w:r>
      </w:del>
      <w:del w:id="602" w:author="Trent Biggs" w:date="2015-11-24T14:28:00Z">
        <w:r w:rsidDel="00C0550D">
          <w:delText xml:space="preserve">examples of </w:delText>
        </w:r>
      </w:del>
      <w:del w:id="603" w:author="Trent Biggs" w:date="2015-11-24T15:21:00Z">
        <w:r w:rsidDel="00144A6A">
          <w:delText xml:space="preserve">sediment yield </w:delText>
        </w:r>
      </w:del>
      <w:del w:id="604" w:author="Trent Biggs" w:date="2015-11-24T14:28:00Z">
        <w:r w:rsidDel="00C0550D">
          <w:delText>studies on</w:delText>
        </w:r>
      </w:del>
      <w:del w:id="605" w:author="Trent Biggs" w:date="2015-11-24T15:21:00Z">
        <w:r w:rsidDel="00144A6A">
          <w:delText xml:space="preserve"> volcanic, Pacific Islands similar to Tutuila</w:delText>
        </w:r>
      </w:del>
      <w:ins w:id="606" w:author="Trent Biggs" w:date="2015-11-24T14:33:00Z">
        <w:r w:rsidR="00C0550D">
          <w:t xml:space="preserve">Sediment yield has been measured </w:t>
        </w:r>
      </w:ins>
      <w:ins w:id="607" w:author="Trent Biggs" w:date="2015-11-24T14:57:00Z">
        <w:r w:rsidR="00625274">
          <w:t xml:space="preserve">using modern fluvial measurements similar to ours </w:t>
        </w:r>
      </w:ins>
      <w:ins w:id="608" w:author="Trent Biggs" w:date="2015-11-24T14:33:00Z">
        <w:r w:rsidR="00C0550D">
          <w:t>for two</w:t>
        </w:r>
      </w:ins>
      <w:del w:id="609" w:author="Trent Biggs" w:date="2015-11-24T14:33:00Z">
        <w:r w:rsidDel="00C0550D">
          <w:delText xml:space="preserve"> </w:delText>
        </w:r>
      </w:del>
      <w:del w:id="610" w:author="Trent Biggs" w:date="2015-11-24T14:28:00Z">
        <w:r w:rsidDel="00C0550D">
          <w:delText xml:space="preserve">were found in the literature </w:delText>
        </w:r>
      </w:del>
      <w:del w:id="611" w:author="Trent Biggs" w:date="2015-11-24T14:33:00Z">
        <w:r w:rsidDel="00C0550D">
          <w:delText>for comparison,</w:delText>
        </w:r>
      </w:del>
      <w:del w:id="612" w:author="Trent Biggs" w:date="2015-11-24T14:34:00Z">
        <w:r w:rsidDel="00C0550D">
          <w:delText xml:space="preserve"> except fo</w:delText>
        </w:r>
      </w:del>
      <w:del w:id="613" w:author="Trent Biggs" w:date="2015-11-24T14:33:00Z">
        <w:r w:rsidDel="00C0550D">
          <w:delText>r studies in t</w:delText>
        </w:r>
      </w:del>
      <w:del w:id="614" w:author="Trent Biggs" w:date="2015-11-24T14:34:00Z">
        <w:r w:rsidDel="00C0550D">
          <w:delText xml:space="preserve">wo </w:delText>
        </w:r>
      </w:del>
      <w:ins w:id="615" w:author="Trent Biggs" w:date="2015-11-24T14:34:00Z">
        <w:r w:rsidR="00C0550D">
          <w:t xml:space="preserve"> </w:t>
        </w:r>
      </w:ins>
      <w:r>
        <w:t>Hawaiian watersheds</w:t>
      </w:r>
      <w:del w:id="616" w:author="Trent Biggs" w:date="2015-11-24T14:34:00Z">
        <w:r w:rsidDel="00C0550D">
          <w:delText xml:space="preserve"> </w:delText>
        </w:r>
        <w:r w:rsidR="00E153E3" w:rsidDel="00C0550D">
          <w:fldChar w:fldCharType="begin" w:fldLock="1"/>
        </w:r>
        <w:r w:rsidR="00E153E3" w:rsidDel="00C0550D">
          <w:del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delInstrText>
        </w:r>
        <w:r w:rsidR="00E153E3" w:rsidDel="00C0550D">
          <w:fldChar w:fldCharType="separate"/>
        </w:r>
        <w:r w:rsidR="00E153E3" w:rsidRPr="00E153E3" w:rsidDel="00C0550D">
          <w:rPr>
            <w:noProof/>
          </w:rPr>
          <w:delText>(Stock and Tribble, 2010)</w:delText>
        </w:r>
        <w:r w:rsidR="00E153E3" w:rsidDel="00C0550D">
          <w:fldChar w:fldCharType="end"/>
        </w:r>
      </w:del>
      <w:r>
        <w:t>: Hanalei watershed on Kauai</w:t>
      </w:r>
      <w:ins w:id="617" w:author="Trent Biggs" w:date="2015-11-24T14:37:00Z">
        <w:r w:rsidR="00C0550D">
          <w:t xml:space="preserve"> (“Hanalei”)</w:t>
        </w:r>
      </w:ins>
      <w:r>
        <w:t>, and Kawela watershed on Molokai</w:t>
      </w:r>
      <w:ins w:id="618" w:author="Trent Biggs" w:date="2015-11-24T14:37:00Z">
        <w:r w:rsidR="00C0550D">
          <w:t xml:space="preserve"> (“Kawela”)</w:t>
        </w:r>
      </w:ins>
      <w:r>
        <w:t xml:space="preserve"> (</w:t>
      </w:r>
      <w:commentRangeStart w:id="619"/>
      <w:r>
        <w:t>Table 8)</w:t>
      </w:r>
      <w:ins w:id="620" w:author="Trent Biggs" w:date="2015-11-24T14:34:00Z">
        <w:r w:rsidR="00C0550D">
          <w:t xml:space="preserve"> </w:t>
        </w:r>
      </w:ins>
      <w:commentRangeEnd w:id="619"/>
      <w:ins w:id="621" w:author="Trent Biggs" w:date="2015-11-24T14:35:00Z">
        <w:r w:rsidR="00C0550D">
          <w:rPr>
            <w:rStyle w:val="CommentReference"/>
          </w:rPr>
          <w:commentReference w:id="619"/>
        </w:r>
      </w:ins>
      <w:ins w:id="622" w:author="Trent Biggs" w:date="2015-11-24T14:34:00Z">
        <w:r w:rsidR="00C0550D">
          <w:fldChar w:fldCharType="begin" w:fldLock="1"/>
        </w:r>
        <w:r w:rsidR="00C0550D">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C0550D">
          <w:fldChar w:fldCharType="separate"/>
        </w:r>
        <w:r w:rsidR="00C0550D" w:rsidRPr="00E153E3">
          <w:rPr>
            <w:noProof/>
          </w:rPr>
          <w:t>(Stock and Tribble, 2010</w:t>
        </w:r>
      </w:ins>
      <w:ins w:id="623" w:author="Trent Biggs" w:date="2015-11-24T14:57:00Z">
        <w:r w:rsidR="00625274">
          <w:rPr>
            <w:noProof/>
          </w:rPr>
          <w:t>, Ferrier et al, 2013</w:t>
        </w:r>
      </w:ins>
      <w:ins w:id="624" w:author="Trent Biggs" w:date="2015-11-24T14:34:00Z">
        <w:r w:rsidR="00C0550D" w:rsidRPr="00E153E3">
          <w:rPr>
            <w:noProof/>
          </w:rPr>
          <w:t>)</w:t>
        </w:r>
        <w:r w:rsidR="00C0550D">
          <w:fldChar w:fldCharType="end"/>
        </w:r>
      </w:ins>
      <w:r>
        <w:t xml:space="preserve">. </w:t>
      </w:r>
      <w:commentRangeStart w:id="625"/>
      <w:del w:id="626" w:author="Trent Biggs" w:date="2015-11-24T14:36:00Z">
        <w:r w:rsidDel="00C0550D">
          <w:delText xml:space="preserve">Where mean and maximum SSC values were similar to Faga'alu, sSSY was also similar. </w:delText>
        </w:r>
      </w:del>
      <w:r>
        <w:t>Hanalei</w:t>
      </w:r>
      <w:del w:id="627" w:author="Trent Biggs" w:date="2015-11-24T14:37:00Z">
        <w:r w:rsidDel="00C0550D">
          <w:delText xml:space="preserve"> watershed on Kauai</w:delText>
        </w:r>
      </w:del>
      <w:r>
        <w:t xml:space="preserve"> (</w:t>
      </w:r>
      <w:commentRangeStart w:id="628"/>
      <w:r>
        <w:t>54 km</w:t>
      </w:r>
      <w:commentRangeEnd w:id="628"/>
      <w:r w:rsidR="0007173E">
        <w:rPr>
          <w:rStyle w:val="CommentReference"/>
        </w:rPr>
        <w:commentReference w:id="628"/>
      </w:r>
      <w:r>
        <w:t>²)</w:t>
      </w:r>
      <w:del w:id="629" w:author="Trent Biggs" w:date="2015-11-24T14:37:00Z">
        <w:r w:rsidDel="00C0550D">
          <w:delText>,</w:delText>
        </w:r>
      </w:del>
      <w:r>
        <w:t xml:space="preserve"> </w:t>
      </w:r>
      <w:ins w:id="630" w:author="Trent Biggs" w:date="2015-11-24T15:10:00Z">
        <w:r w:rsidR="0007173E">
          <w:t xml:space="preserve">is undisturbed and </w:t>
        </w:r>
      </w:ins>
      <w:r>
        <w:t xml:space="preserve">has </w:t>
      </w:r>
      <w:del w:id="631" w:author="Trent Biggs" w:date="2015-11-24T14:46:00Z">
        <w:r w:rsidDel="007439B6">
          <w:delText xml:space="preserve">similarly </w:delText>
        </w:r>
      </w:del>
      <w:r>
        <w:t xml:space="preserve">steep relief </w:t>
      </w:r>
      <w:commentRangeEnd w:id="625"/>
      <w:r w:rsidR="007439B6">
        <w:rPr>
          <w:rStyle w:val="CommentReference"/>
        </w:rPr>
        <w:commentReference w:id="625"/>
      </w:r>
      <w:r>
        <w:t xml:space="preserve">and </w:t>
      </w:r>
      <w:del w:id="632" w:author="Trent Biggs" w:date="2015-11-24T15:42:00Z">
        <w:r w:rsidDel="00FE071C">
          <w:delText>high rainfall</w:delText>
        </w:r>
      </w:del>
      <w:ins w:id="633" w:author="Trent Biggs" w:date="2015-11-24T15:08:00Z">
        <w:r w:rsidR="00FE071C">
          <w:t>average rainfall of</w:t>
        </w:r>
        <w:r w:rsidR="00D061B5">
          <w:t xml:space="preserve"> 3866</w:t>
        </w:r>
        <w:r w:rsidR="00FE071C">
          <w:t xml:space="preserve"> mm/yr (Ferrier et al, 2013), which</w:t>
        </w:r>
        <w:r w:rsidR="00D061B5">
          <w:t xml:space="preserve"> </w:t>
        </w:r>
      </w:ins>
      <w:del w:id="634" w:author="Trent Biggs" w:date="2015-11-24T14:37:00Z">
        <w:r w:rsidDel="00C0550D">
          <w:delText xml:space="preserve"> (</w:delText>
        </w:r>
      </w:del>
      <w:ins w:id="635" w:author="Trent Biggs" w:date="2015-11-24T15:17:00Z">
        <w:r w:rsidR="00A20F2F">
          <w:t>is slightly higher than</w:t>
        </w:r>
        <w:r w:rsidR="00F55358">
          <w:t xml:space="preserve"> rainfall at Faga’alu</w:t>
        </w:r>
      </w:ins>
      <w:ins w:id="636" w:author="Trent Biggs" w:date="2015-11-24T15:37:00Z">
        <w:r w:rsidR="00A20F2F">
          <w:t xml:space="preserve"> during the observation period</w:t>
        </w:r>
      </w:ins>
      <w:ins w:id="637" w:author="Trent Biggs" w:date="2015-11-24T15:17:00Z">
        <w:r w:rsidR="00F55358">
          <w:t xml:space="preserve"> (</w:t>
        </w:r>
      </w:ins>
      <w:ins w:id="638" w:author="Trent Biggs" w:date="2015-11-24T15:18:00Z">
        <w:r w:rsidR="00F55358">
          <w:t>3247 mm/yr)</w:t>
        </w:r>
      </w:ins>
      <w:del w:id="639" w:author="Trent Biggs" w:date="2015-11-24T15:17:00Z">
        <w:r w:rsidDel="00F55358">
          <w:delText>varies with elevation from 2,000-11,000 mm</w:delText>
        </w:r>
      </w:del>
      <w:del w:id="640" w:author="Trent Biggs" w:date="2015-11-24T14:37:00Z">
        <w:r w:rsidDel="00C0550D">
          <w:delText>)</w:delText>
        </w:r>
      </w:del>
      <w:ins w:id="641" w:author="Trent Biggs" w:date="2015-11-24T14:41:00Z">
        <w:r w:rsidR="007439B6">
          <w:t xml:space="preserve">.  </w:t>
        </w:r>
      </w:ins>
      <w:ins w:id="642" w:author="Trent Biggs" w:date="2015-11-24T15:43:00Z">
        <w:r w:rsidR="00FE071C">
          <w:t xml:space="preserve">Over an xx year period, </w:t>
        </w:r>
      </w:ins>
      <w:del w:id="643" w:author="Trent Biggs" w:date="2015-11-24T14:41:00Z">
        <w:r w:rsidDel="007439B6">
          <w:delText xml:space="preserve">, with average </w:delText>
        </w:r>
      </w:del>
      <w:r>
        <w:t xml:space="preserve">SSC </w:t>
      </w:r>
      <w:ins w:id="644" w:author="Trent Biggs" w:date="2015-11-24T14:41:00Z">
        <w:r w:rsidR="007439B6">
          <w:t>at Hanalei averaged</w:t>
        </w:r>
      </w:ins>
      <w:del w:id="645" w:author="Trent Biggs" w:date="2015-11-24T14:41:00Z">
        <w:r w:rsidDel="007439B6">
          <w:delText>of</w:delText>
        </w:r>
      </w:del>
      <w:r>
        <w:t xml:space="preserve"> </w:t>
      </w:r>
      <w:commentRangeStart w:id="646"/>
      <w:r>
        <w:t xml:space="preserve">63 mg/L and </w:t>
      </w:r>
      <w:ins w:id="647" w:author="Trent Biggs" w:date="2015-11-24T14:41:00Z">
        <w:r w:rsidR="007439B6">
          <w:t xml:space="preserve">reached a </w:t>
        </w:r>
      </w:ins>
      <w:r>
        <w:t>maximum</w:t>
      </w:r>
      <w:ins w:id="648" w:author="Trent Biggs" w:date="2015-11-24T14:41:00Z">
        <w:r w:rsidR="007439B6">
          <w:t xml:space="preserve"> of </w:t>
        </w:r>
      </w:ins>
      <w:del w:id="649" w:author="Trent Biggs" w:date="2015-11-24T14:41:00Z">
        <w:r w:rsidDel="007439B6">
          <w:delText xml:space="preserve"> SSC of </w:delText>
        </w:r>
      </w:del>
      <w:r>
        <w:t>2,750 mg/</w:t>
      </w:r>
      <w:ins w:id="650" w:author="Trent Biggs" w:date="2015-11-24T15:09:00Z">
        <w:r w:rsidR="00D061B5">
          <w:t>L</w:t>
        </w:r>
      </w:ins>
      <w:ins w:id="651" w:author="Trent Biggs" w:date="2015-11-24T15:18:00Z">
        <w:r w:rsidR="00144A6A">
          <w:t xml:space="preserve"> (Stock and Tribble 2010???)</w:t>
        </w:r>
      </w:ins>
      <w:ins w:id="652" w:author="Trent Biggs" w:date="2015-11-24T15:37:00Z">
        <w:r w:rsidR="003C00D9">
          <w:t>, which is slightly lower than</w:t>
        </w:r>
        <w:r w:rsidR="00A20F2F">
          <w:t xml:space="preserve"> observations at Fag</w:t>
        </w:r>
      </w:ins>
      <w:ins w:id="653" w:author="Trent Biggs" w:date="2015-11-24T15:38:00Z">
        <w:r w:rsidR="00A20F2F">
          <w:t xml:space="preserve">’alu </w:t>
        </w:r>
        <w:r w:rsidR="00A20F2F">
          <w:t>(mean 148 mg/L, maximum 3,500 mg/L)</w:t>
        </w:r>
      </w:ins>
      <w:del w:id="654" w:author="Trent Biggs" w:date="2015-11-24T15:09:00Z">
        <w:r w:rsidDel="00D061B5">
          <w:delText>l</w:delText>
        </w:r>
      </w:del>
      <w:r>
        <w:t xml:space="preserve">. </w:t>
      </w:r>
      <w:r w:rsidR="00E153E3">
        <w:fldChar w:fldCharType="begin" w:fldLock="1"/>
      </w:r>
      <w:r w:rsidR="00E153E3">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E153E3">
        <w:fldChar w:fldCharType="separate"/>
      </w:r>
      <w:r w:rsidR="00E153E3" w:rsidRPr="00E153E3">
        <w:rPr>
          <w:noProof/>
        </w:rPr>
        <w:t>Calhoun and Fletcher (1999)</w:t>
      </w:r>
      <w:r w:rsidR="00E153E3">
        <w:fldChar w:fldCharType="end"/>
      </w:r>
      <w:r w:rsidR="00E153E3">
        <w:t xml:space="preserve"> </w:t>
      </w:r>
      <w:del w:id="655" w:author="Trent Biggs" w:date="2015-11-24T15:22:00Z">
        <w:r w:rsidDel="00144A6A">
          <w:delText xml:space="preserve">previously </w:delText>
        </w:r>
      </w:del>
      <w:r>
        <w:t xml:space="preserve">estimated sSSY from Hanalei </w:t>
      </w:r>
      <w:del w:id="656" w:author="Trent Biggs" w:date="2015-11-24T14:38:00Z">
        <w:r w:rsidDel="00C0550D">
          <w:delText>w</w:delText>
        </w:r>
      </w:del>
      <w:r>
        <w:t xml:space="preserve">as 140±55 tons/km²/year, but had fewer data than </w:t>
      </w:r>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Stock and Tribble (2010)</w:t>
      </w:r>
      <w:r w:rsidR="00E153E3">
        <w:fldChar w:fldCharType="end"/>
      </w:r>
      <w:r>
        <w:t xml:space="preserve">, who estimated </w:t>
      </w:r>
      <w:commentRangeStart w:id="657"/>
      <w:r>
        <w:t xml:space="preserve">sSSY </w:t>
      </w:r>
      <w:del w:id="658" w:author="Trent Biggs" w:date="2015-11-24T14:38:00Z">
        <w:r w:rsidDel="00C0550D">
          <w:delText>w</w:delText>
        </w:r>
      </w:del>
      <w:r>
        <w:t xml:space="preserve">as 525 </w:t>
      </w:r>
      <w:commentRangeEnd w:id="657"/>
      <w:r w:rsidR="00D061B5">
        <w:rPr>
          <w:rStyle w:val="CommentReference"/>
        </w:rPr>
        <w:commentReference w:id="657"/>
      </w:r>
      <w:r>
        <w:t>tons/km²/yr</w:t>
      </w:r>
      <w:ins w:id="659" w:author="Trent Biggs" w:date="2015-11-24T15:02:00Z">
        <w:r w:rsidR="00144A6A">
          <w:t>.  Ferrier et al (2013) reported</w:t>
        </w:r>
        <w:r w:rsidR="00D061B5">
          <w:t xml:space="preserve"> annual </w:t>
        </w:r>
      </w:ins>
      <w:ins w:id="660" w:author="Trent Biggs" w:date="2015-11-24T15:09:00Z">
        <w:r w:rsidR="00D061B5">
          <w:t xml:space="preserve">suspended sediment </w:t>
        </w:r>
      </w:ins>
      <w:ins w:id="661" w:author="Trent Biggs" w:date="2015-11-24T15:02:00Z">
        <w:r w:rsidR="003C00D9">
          <w:t>yield at Hanalei</w:t>
        </w:r>
        <w:r w:rsidR="00D061B5">
          <w:t xml:space="preserve"> as 369 </w:t>
        </w:r>
        <w:r w:rsidR="00D061B5">
          <w:rPr>
            <w:rFonts w:cs="Times"/>
          </w:rPr>
          <w:t>±</w:t>
        </w:r>
        <w:r w:rsidR="00D061B5">
          <w:t xml:space="preserve"> 114 tons/km2/yr.  </w:t>
        </w:r>
      </w:ins>
      <w:ins w:id="662" w:author="Trent Biggs" w:date="2015-11-24T15:05:00Z">
        <w:r w:rsidR="00D061B5">
          <w:t>These values are all higher than observed at Faga’</w:t>
        </w:r>
        <w:r w:rsidR="0007173E">
          <w:t>alu under both undisturbed (45-68 tons/km2/yr) and disturbed (xx</w:t>
        </w:r>
      </w:ins>
      <w:ins w:id="663" w:author="Trent Biggs" w:date="2015-11-24T15:10:00Z">
        <w:r w:rsidR="0007173E">
          <w:t>-xx</w:t>
        </w:r>
      </w:ins>
      <w:ins w:id="664" w:author="Trent Biggs" w:date="2015-11-24T15:05:00Z">
        <w:r w:rsidR="00D061B5">
          <w:t xml:space="preserve"> tons/km2/yr) subwater</w:t>
        </w:r>
      </w:ins>
      <w:ins w:id="665" w:author="Trent Biggs" w:date="2015-11-24T15:19:00Z">
        <w:r w:rsidR="00144A6A">
          <w:t>s</w:t>
        </w:r>
      </w:ins>
      <w:ins w:id="666" w:author="Trent Biggs" w:date="2015-11-24T15:05:00Z">
        <w:r w:rsidR="00D061B5">
          <w:t xml:space="preserve">heds.  </w:t>
        </w:r>
      </w:ins>
      <w:commentRangeEnd w:id="646"/>
      <w:ins w:id="667" w:author="Trent Biggs" w:date="2015-11-24T15:39:00Z">
        <w:r w:rsidR="00A20F2F">
          <w:rPr>
            <w:rStyle w:val="CommentReference"/>
          </w:rPr>
          <w:commentReference w:id="646"/>
        </w:r>
      </w:ins>
      <w:ins w:id="668" w:author="Trent Biggs" w:date="2015-11-24T15:23:00Z">
        <w:r w:rsidR="006C59D9">
          <w:t>Rocks at Hanaeli are of similar (1.5 Mya) or older</w:t>
        </w:r>
      </w:ins>
      <w:ins w:id="669" w:author="Trent Biggs" w:date="2015-11-24T15:33:00Z">
        <w:r w:rsidR="006C59D9">
          <w:t xml:space="preserve"> (3.95-4.43 Mya) </w:t>
        </w:r>
      </w:ins>
      <w:ins w:id="670" w:author="Trent Biggs" w:date="2015-11-24T15:34:00Z">
        <w:r w:rsidR="006C59D9">
          <w:t xml:space="preserve">(Ferrier et al, 2013) </w:t>
        </w:r>
      </w:ins>
      <w:ins w:id="671" w:author="Trent Biggs" w:date="2015-11-24T15:33:00Z">
        <w:r w:rsidR="006C59D9">
          <w:t>compared with Faga’alu (1.2 Mya)</w:t>
        </w:r>
      </w:ins>
      <w:ins w:id="672" w:author="Trent Biggs" w:date="2015-11-24T15:34:00Z">
        <w:r w:rsidR="006C59D9">
          <w:t xml:space="preserve"> (</w:t>
        </w:r>
        <w:commentRangeStart w:id="673"/>
        <w:r w:rsidR="006C59D9">
          <w:t>McDougall 1985</w:t>
        </w:r>
        <w:commentRangeEnd w:id="673"/>
        <w:r w:rsidR="006C59D9">
          <w:rPr>
            <w:rStyle w:val="CommentReference"/>
          </w:rPr>
          <w:commentReference w:id="673"/>
        </w:r>
        <w:r w:rsidR="006C59D9">
          <w:t>)</w:t>
        </w:r>
      </w:ins>
      <w:ins w:id="674" w:author="Trent Biggs" w:date="2015-11-24T15:23:00Z">
        <w:r w:rsidR="003C00D9">
          <w:t>, so landscape age</w:t>
        </w:r>
        <w:r w:rsidR="006C59D9">
          <w:t xml:space="preserve"> does not explain the difference in observed SSY</w:t>
        </w:r>
      </w:ins>
      <w:ins w:id="675" w:author="Trent Biggs" w:date="2015-11-24T15:44:00Z">
        <w:r w:rsidR="003C00D9">
          <w:t xml:space="preserve"> between Hanalei and Faga’alu</w:t>
        </w:r>
      </w:ins>
      <w:ins w:id="676" w:author="Trent Biggs" w:date="2015-11-24T15:24:00Z">
        <w:r w:rsidR="00806559">
          <w:t xml:space="preserve">.  </w:t>
        </w:r>
      </w:ins>
      <w:del w:id="677" w:author="Trent Biggs" w:date="2015-11-24T15:05:00Z">
        <w:r w:rsidDel="00D061B5">
          <w:delText xml:space="preserve">. </w:delText>
        </w:r>
      </w:del>
      <w:del w:id="678" w:author="Trent Biggs" w:date="2015-11-24T14:38:00Z">
        <w:r w:rsidDel="00C0550D">
          <w:delText xml:space="preserve">In </w:delText>
        </w:r>
      </w:del>
      <w:r>
        <w:t>Kawela</w:t>
      </w:r>
      <w:del w:id="679" w:author="Trent Biggs" w:date="2015-11-24T14:38:00Z">
        <w:r w:rsidDel="00C0550D">
          <w:delText xml:space="preserve"> watershed on Molokai</w:delText>
        </w:r>
      </w:del>
      <w:r>
        <w:t xml:space="preserve"> (14 km²)</w:t>
      </w:r>
      <w:ins w:id="680" w:author="Trent Biggs" w:date="2015-11-24T14:39:00Z">
        <w:r w:rsidR="007439B6">
          <w:t xml:space="preserve"> is</w:t>
        </w:r>
      </w:ins>
      <w:del w:id="681" w:author="Trent Biggs" w:date="2015-11-24T14:39:00Z">
        <w:r w:rsidDel="007439B6">
          <w:delText>, a</w:delText>
        </w:r>
      </w:del>
      <w:r>
        <w:t xml:space="preserve"> </w:t>
      </w:r>
      <w:ins w:id="682" w:author="Trent Biggs" w:date="2015-11-24T14:46:00Z">
        <w:r w:rsidR="007439B6">
          <w:t xml:space="preserve">disturbed </w:t>
        </w:r>
      </w:ins>
      <w:del w:id="683" w:author="Trent Biggs" w:date="2015-11-24T14:39:00Z">
        <w:r w:rsidDel="007439B6">
          <w:delText>grazing-</w:delText>
        </w:r>
      </w:del>
      <w:ins w:id="684" w:author="Trent Biggs" w:date="2015-11-24T14:39:00Z">
        <w:r w:rsidR="007439B6">
          <w:t>by grazing and is in a sub-humid climate</w:t>
        </w:r>
      </w:ins>
      <w:del w:id="685" w:author="Trent Biggs" w:date="2015-11-24T14:39:00Z">
        <w:r w:rsidDel="007439B6">
          <w:delText>disturbed sub-humid watershed</w:delText>
        </w:r>
      </w:del>
      <w:ins w:id="686" w:author="Trent Biggs" w:date="2015-11-24T14:38:00Z">
        <w:r w:rsidR="00C0550D">
          <w:t xml:space="preserve">, where </w:t>
        </w:r>
      </w:ins>
      <w:del w:id="687" w:author="Trent Biggs" w:date="2015-11-24T14:38:00Z">
        <w:r w:rsidDel="00C0550D">
          <w:delText xml:space="preserve"> (</w:delText>
        </w:r>
      </w:del>
      <w:r>
        <w:t>precipitation varies with elevation from 500-3,000 mm</w:t>
      </w:r>
      <w:del w:id="688" w:author="Trent Biggs" w:date="2015-11-24T14:38:00Z">
        <w:r w:rsidDel="00C0550D">
          <w:delText>)</w:delText>
        </w:r>
      </w:del>
      <w:ins w:id="689" w:author="Trent Biggs" w:date="2015-11-24T14:40:00Z">
        <w:r w:rsidR="007439B6">
          <w:t xml:space="preserve">.  </w:t>
        </w:r>
      </w:ins>
      <w:del w:id="690" w:author="Trent Biggs" w:date="2015-11-24T14:40:00Z">
        <w:r w:rsidDel="007439B6">
          <w:delText xml:space="preserve">, </w:delText>
        </w:r>
      </w:del>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Stock and Tribble (2010)</w:t>
      </w:r>
      <w:r w:rsidR="00E153E3">
        <w:fldChar w:fldCharType="end"/>
      </w:r>
      <w:r>
        <w:t xml:space="preserve"> estimated sSSY </w:t>
      </w:r>
      <w:ins w:id="691" w:author="Trent Biggs" w:date="2015-11-24T14:40:00Z">
        <w:r w:rsidR="007439B6">
          <w:t>from Kaw</w:t>
        </w:r>
      </w:ins>
      <w:ins w:id="692" w:author="Trent Biggs" w:date="2015-11-24T14:47:00Z">
        <w:r w:rsidR="007439B6">
          <w:t>e</w:t>
        </w:r>
      </w:ins>
      <w:ins w:id="693" w:author="Trent Biggs" w:date="2015-11-24T14:40:00Z">
        <w:r w:rsidR="007439B6">
          <w:t xml:space="preserve">la </w:t>
        </w:r>
      </w:ins>
      <w:del w:id="694" w:author="Trent Biggs" w:date="2015-11-24T14:47:00Z">
        <w:r w:rsidDel="007439B6">
          <w:delText>w</w:delText>
        </w:r>
      </w:del>
      <w:r>
        <w:t>as 459 tons/km²/yr</w:t>
      </w:r>
      <w:ins w:id="695" w:author="Trent Biggs" w:date="2015-11-24T15:20:00Z">
        <w:r w:rsidR="00144A6A">
          <w:t>, which is also higher than observed at Faga’alu</w:t>
        </w:r>
      </w:ins>
      <w:r>
        <w:t>. In Kawela</w:t>
      </w:r>
      <w:del w:id="696" w:author="Trent Biggs" w:date="2015-11-24T14:40:00Z">
        <w:r w:rsidDel="007439B6">
          <w:delText>, Molokai</w:delText>
        </w:r>
      </w:del>
      <w:r>
        <w:t xml:space="preserve">, SSC </w:t>
      </w:r>
      <w:ins w:id="697" w:author="Trent Biggs" w:date="2015-11-24T14:47:00Z">
        <w:r w:rsidR="007439B6">
          <w:t xml:space="preserve">(mean 3,490 mg/L, maximum 54,000 mg/L) </w:t>
        </w:r>
      </w:ins>
      <w:r>
        <w:t>was much higher than measured in Faga'alu</w:t>
      </w:r>
      <w:ins w:id="698" w:author="Trent Biggs" w:date="2015-11-24T14:48:00Z">
        <w:r w:rsidR="007439B6">
          <w:t xml:space="preserve"> TOTAL watershed</w:t>
        </w:r>
      </w:ins>
      <w:ins w:id="699" w:author="Trent Biggs" w:date="2015-11-24T15:20:00Z">
        <w:r w:rsidR="00144A6A">
          <w:t xml:space="preserve">, so the difference in SSY is due in part to higher SSC rather than </w:t>
        </w:r>
      </w:ins>
      <w:ins w:id="700" w:author="Trent Biggs" w:date="2015-11-24T15:21:00Z">
        <w:r w:rsidR="00144A6A">
          <w:t xml:space="preserve">to </w:t>
        </w:r>
      </w:ins>
      <w:ins w:id="701" w:author="Trent Biggs" w:date="2015-11-24T15:20:00Z">
        <w:r w:rsidR="00144A6A">
          <w:t>higher observed runoff</w:t>
        </w:r>
      </w:ins>
      <w:del w:id="702" w:author="Trent Biggs" w:date="2015-11-24T14:38:00Z">
        <w:r w:rsidDel="007439B6">
          <w:delText xml:space="preserve"> and occurred at relatively lower flow</w:delText>
        </w:r>
      </w:del>
      <w:del w:id="703" w:author="Trent Biggs" w:date="2015-11-24T14:39:00Z">
        <w:r w:rsidDel="007439B6">
          <w:delText xml:space="preserve">, with average SSC of </w:delText>
        </w:r>
      </w:del>
      <w:del w:id="704" w:author="Trent Biggs" w:date="2015-11-24T14:47:00Z">
        <w:r w:rsidDel="007439B6">
          <w:delText xml:space="preserve">3,490 mg/L, </w:delText>
        </w:r>
      </w:del>
      <w:del w:id="705" w:author="Trent Biggs" w:date="2015-11-24T14:39:00Z">
        <w:r w:rsidDel="007439B6">
          <w:delText xml:space="preserve">and a </w:delText>
        </w:r>
      </w:del>
      <w:del w:id="706" w:author="Trent Biggs" w:date="2015-11-24T14:47:00Z">
        <w:r w:rsidDel="007439B6">
          <w:delText xml:space="preserve">maximum </w:delText>
        </w:r>
      </w:del>
      <w:del w:id="707" w:author="Trent Biggs" w:date="2015-11-24T14:39:00Z">
        <w:r w:rsidDel="007439B6">
          <w:delText xml:space="preserve">value of </w:delText>
        </w:r>
      </w:del>
      <w:del w:id="708" w:author="Trent Biggs" w:date="2015-11-24T14:47:00Z">
        <w:r w:rsidDel="007439B6">
          <w:delText>54,000 mg/L</w:delText>
        </w:r>
      </w:del>
      <w:del w:id="709" w:author="Trent Biggs" w:date="2015-11-24T14:39:00Z">
        <w:r w:rsidDel="007439B6">
          <w:delText xml:space="preserve"> at an instantaneous flow of 1.614 m³/se</w:delText>
        </w:r>
      </w:del>
      <w:ins w:id="710" w:author="Trent Biggs" w:date="2015-11-24T14:48:00Z">
        <w:r w:rsidR="00144A6A">
          <w:t>.</w:t>
        </w:r>
      </w:ins>
      <w:ins w:id="711" w:author="Trent Biggs" w:date="2015-11-24T15:34:00Z">
        <w:r w:rsidR="003C00D9">
          <w:t xml:space="preserve">  Overall, both Hawaiian watersheds</w:t>
        </w:r>
        <w:r w:rsidR="006C59D9">
          <w:t xml:space="preserve"> have higher SSY than Fag</w:t>
        </w:r>
      </w:ins>
      <w:ins w:id="712" w:author="Trent Biggs" w:date="2015-11-24T15:35:00Z">
        <w:r w:rsidR="006C59D9">
          <w:t>a’alu, which is consistent with the low intercepts of Faga’alu in the Qmax-SSY relationships, and suggests that Faga’alu may have uniquely low erosion rates for a steep volcanic watershed.</w:t>
        </w:r>
      </w:ins>
      <w:ins w:id="713" w:author="Trent Biggs" w:date="2015-11-24T15:36:00Z">
        <w:r w:rsidR="00A20F2F">
          <w:t xml:space="preserve">  Precipita</w:t>
        </w:r>
        <w:r w:rsidR="003C00D9">
          <w:t>tion variability may contribute</w:t>
        </w:r>
        <w:r w:rsidR="00A20F2F">
          <w:t xml:space="preserve"> to the difference in SSY, so a more thorough comparison between Hanalei and Faga’lu would require a storm-wise analysis of the type performed here.</w:t>
        </w:r>
      </w:ins>
      <w:del w:id="714" w:author="Trent Biggs" w:date="2015-11-24T14:39:00Z">
        <w:r w:rsidDel="007439B6">
          <w:delText>c</w:delText>
        </w:r>
      </w:del>
      <w:del w:id="715" w:author="Trent Biggs" w:date="2015-11-24T14:48:00Z">
        <w:r w:rsidDel="007439B6">
          <w:delText>. In the disturbed, TOTAL Faga'alu watershed where average SSC was  148 mg/L and maximum SSC was 3,500 mg/L, a</w:delText>
        </w:r>
      </w:del>
      <w:del w:id="716" w:author="Trent Biggs" w:date="2015-11-24T15:20:00Z">
        <w:r w:rsidDel="00144A6A">
          <w:delText>nnual sSSY was estimated to be 214-250 tons/km²/yr, similar to Hanalei watershed.</w:delText>
        </w:r>
      </w:del>
    </w:p>
    <w:p w:rsidR="00625274" w:rsidRDefault="00625274"/>
    <w:p w:rsidR="00A955CD" w:rsidRDefault="006F5A12">
      <w:r>
        <w:t xml:space="preserve">Annual sSSY from the disturbed quarry </w:t>
      </w:r>
      <w:r w:rsidR="00E153E3">
        <w:t xml:space="preserve">subwatershed </w:t>
      </w:r>
      <w:r>
        <w:t xml:space="preserve">was estimated to be approximately 2,800 tons/km²/yr. The quarry surfaces are comprised of haul roads, piles of overburden, and steep rock faces which can be described as a mix of unpaved roads and cut-slopes. Literature values show measured sSSY from cutslopes varying from 0.01 tons/km²/yr in Idaho </w:t>
      </w:r>
      <w:r w:rsidR="00E153E3">
        <w:fldChar w:fldCharType="begin" w:fldLock="1"/>
      </w:r>
      <w:r w:rsidR="00E153E3">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153E3">
        <w:fldChar w:fldCharType="separate"/>
      </w:r>
      <w:r w:rsidR="00E153E3" w:rsidRPr="00E153E3">
        <w:rPr>
          <w:noProof/>
        </w:rPr>
        <w:t>(Megahan, 1980)</w:t>
      </w:r>
      <w:r w:rsidR="00E153E3">
        <w:fldChar w:fldCharType="end"/>
      </w:r>
      <w:r>
        <w:t xml:space="preserve"> to 105,000 tons/km²/yr in Papua New Guinea </w:t>
      </w:r>
      <w:r w:rsidR="00E153E3">
        <w:fldChar w:fldCharType="begin" w:fldLock="1"/>
      </w:r>
      <w:r w:rsidR="00E153E3">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153E3">
        <w:fldChar w:fldCharType="separate"/>
      </w:r>
      <w:r w:rsidR="00E153E3" w:rsidRPr="00E153E3">
        <w:rPr>
          <w:noProof/>
        </w:rPr>
        <w:t>(Blong and Humphreys, 1982)</w:t>
      </w:r>
      <w:r w:rsidR="00E153E3">
        <w:fldChar w:fldCharType="end"/>
      </w:r>
      <w:r>
        <w:t>, so the sSSY ranges measured in this study are well within the ranges found in the literature.</w:t>
      </w:r>
    </w:p>
    <w:p w:rsidR="00A955CD" w:rsidRDefault="006F5A12">
      <w:pPr>
        <w:pStyle w:val="Heading3"/>
      </w:pPr>
      <w:r>
        <w:t>Comparison with other kinds of sediment disturbance</w:t>
      </w:r>
    </w:p>
    <w:p w:rsidR="00A955CD" w:rsidRDefault="006F5A12">
      <w:pPr>
        <w:rPr>
          <w:ins w:id="717" w:author="Trent Biggs" w:date="2015-11-24T15:48:00Z"/>
        </w:rPr>
      </w:pPr>
      <w:r>
        <w:t xml:space="preserve">Other studies in small, mountainous watersheds have documented one to several orders of magnitude increases in SSY from land use that disturbs a small fraction of the watershed area. Urbanization and mining </w:t>
      </w:r>
      <w:ins w:id="718" w:author="Trent Biggs" w:date="2015-11-24T15:45:00Z">
        <w:r w:rsidR="003C00D9">
          <w:t xml:space="preserve">can </w:t>
        </w:r>
      </w:ins>
      <w:r>
        <w:t>increase sediment yield</w:t>
      </w:r>
      <w:ins w:id="719" w:author="Trent Biggs" w:date="2015-11-24T15:45:00Z">
        <w:r w:rsidR="003C00D9">
          <w:t xml:space="preserve"> </w:t>
        </w:r>
      </w:ins>
      <w:del w:id="720" w:author="Trent Biggs" w:date="2015-11-24T15:45:00Z">
        <w:r w:rsidDel="003C00D9">
          <w:delText xml:space="preserve"> in stable terrain </w:delText>
        </w:r>
      </w:del>
      <w:r>
        <w:t xml:space="preserve">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w:t>
      </w:r>
      <w:r w:rsidR="00E153E3">
        <w:fldChar w:fldCharType="begin" w:fldLock="1"/>
      </w:r>
      <w:r w:rsidR="00E153E3">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E153E3">
        <w:fldChar w:fldCharType="separate"/>
      </w:r>
      <w:r w:rsidR="00E153E3" w:rsidRPr="00E153E3">
        <w:rPr>
          <w:noProof/>
        </w:rPr>
        <w:t>(Risk, 2014; Stock et al., 2010)</w:t>
      </w:r>
      <w:r w:rsidR="00E153E3">
        <w:fldChar w:fldCharType="end"/>
      </w:r>
      <w:r>
        <w:t>. In three basins on St. John, US Virgin Islands</w:t>
      </w:r>
      <w:del w:id="721" w:author="Trent Biggs" w:date="2015-11-24T15:46:00Z">
        <w:r w:rsidDel="003C00D9">
          <w:delText>,</w:delText>
        </w:r>
      </w:del>
      <w:r>
        <w:t xml:space="preserve"> </w:t>
      </w:r>
      <w:del w:id="722" w:author="Trent Biggs" w:date="2015-11-24T15:46:00Z">
        <w:r w:rsidR="00E153E3" w:rsidDel="003C00D9">
          <w:fldChar w:fldCharType="begin" w:fldLock="1"/>
        </w:r>
        <w:r w:rsidR="00E153E3" w:rsidRPr="003C00D9" w:rsidDel="003C00D9">
          <w:del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"plainTextFormattedCitation" : "(Ramos-Scharr\u00f3n and Macdonald, 2005)", "previouslyFormattedCitation" : "(Ramos-Scharr\u00f3n and Macdonald, 2005)" }, "properties" : { "noteIndex" : 0 }, "schema" : "https://github.com/citation-style-language/schema/raw/master/csl-citation.json" }</w:delInstrText>
        </w:r>
        <w:r w:rsidR="00E153E3" w:rsidDel="003C00D9">
          <w:fldChar w:fldCharType="separate"/>
        </w:r>
        <w:r w:rsidR="00E153E3" w:rsidRPr="003C00D9" w:rsidDel="003C00D9">
          <w:rPr>
            <w:noProof/>
          </w:rPr>
          <w:delText>(Ramos-Scharrón and Macdonald, 2005)</w:delText>
        </w:r>
        <w:r w:rsidR="00E153E3" w:rsidDel="003C00D9">
          <w:fldChar w:fldCharType="end"/>
        </w:r>
        <w:r w:rsidDel="003C00D9">
          <w:delText xml:space="preserve"> found </w:delText>
        </w:r>
      </w:del>
      <w:r>
        <w:t>unpaved roads increased sediment delivery rates by 3-9 times</w:t>
      </w:r>
      <w:ins w:id="723" w:author="Trent Biggs" w:date="2015-11-24T15:46:00Z">
        <w:r w:rsidR="003C00D9">
          <w:t xml:space="preserve"> </w:t>
        </w:r>
        <w:r w:rsidR="003C00D9">
          <w:fldChar w:fldCharType="begin" w:fldLock="1"/>
        </w:r>
        <w:r w:rsidR="003C00D9">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3C00D9">
          <w:fldChar w:fldCharType="separate"/>
        </w:r>
        <w:r w:rsidR="003C00D9" w:rsidRPr="00E153E3">
          <w:rPr>
            <w:noProof/>
          </w:rPr>
          <w:t>(Ramos-Scharrón and Macdonald, 2005)</w:t>
        </w:r>
        <w:r w:rsidR="003C00D9">
          <w:fldChar w:fldCharType="end"/>
        </w:r>
      </w:ins>
      <w:r>
        <w:t xml:space="preserve">. Disturbances at larger scales have </w:t>
      </w:r>
      <w:ins w:id="724" w:author="Trent Biggs" w:date="2015-11-24T15:46:00Z">
        <w:r w:rsidR="003C00D9">
          <w:t>resulted in</w:t>
        </w:r>
      </w:ins>
      <w:del w:id="725" w:author="Trent Biggs" w:date="2015-11-24T15:46:00Z">
        <w:r w:rsidDel="003C00D9">
          <w:delText>had</w:delText>
        </w:r>
      </w:del>
      <w:r>
        <w:t xml:space="preserve"> similar increases in total SSY to coral environments. The development of the Great Barrier Reef (GBR) </w:t>
      </w:r>
      <w:commentRangeStart w:id="726"/>
      <w:r>
        <w:t>catchment s</w:t>
      </w:r>
      <w:commentRangeEnd w:id="726"/>
      <w:r w:rsidR="003C00D9">
        <w:rPr>
          <w:rStyle w:val="CommentReference"/>
        </w:rPr>
        <w:commentReference w:id="726"/>
      </w:r>
      <w:r>
        <w:t xml:space="preserve">ince European settlement (ca.1830) led to increases in SSY by an estimated factor of 5.5 x </w:t>
      </w:r>
      <w:r w:rsidR="00E153E3">
        <w:fldChar w:fldCharType="begin" w:fldLock="1"/>
      </w:r>
      <w:r w:rsidR="00E153E3">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E153E3">
        <w:fldChar w:fldCharType="separate"/>
      </w:r>
      <w:r w:rsidR="00E153E3" w:rsidRPr="00E153E3">
        <w:rPr>
          <w:noProof/>
        </w:rPr>
        <w:t>(Kroon et al., 2012)</w:t>
      </w:r>
      <w:r w:rsidR="00E153E3">
        <w:fldChar w:fldCharType="end"/>
      </w:r>
      <w:r>
        <w:t xml:space="preserve">. Mining </w:t>
      </w:r>
      <w:del w:id="727" w:author="Trent Biggs" w:date="2015-11-24T15:47:00Z">
        <w:r w:rsidDel="003C00D9">
          <w:delText xml:space="preserve">activity </w:delText>
        </w:r>
      </w:del>
      <w:r>
        <w:t>has been a major contributor of sediment in other watersheds on volcanic islands with steep topography and high precipitation, i</w:t>
      </w:r>
      <w:del w:id="728" w:author="Trent Biggs" w:date="2015-11-24T15:47:00Z">
        <w:r w:rsidDel="003C00D9">
          <w:delText xml:space="preserve"> </w:delText>
        </w:r>
      </w:del>
      <w:r>
        <w:t xml:space="preserve">ncreasing sediment yields by 5-10 times in a watershed in Papua New Guinea </w:t>
      </w:r>
      <w:r w:rsidR="00E153E3">
        <w:fldChar w:fldCharType="begin" w:fldLock="1"/>
      </w:r>
      <w:r w:rsidR="00E153E3">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E153E3">
        <w:fldChar w:fldCharType="separate"/>
      </w:r>
      <w:r w:rsidR="00E153E3" w:rsidRPr="00E153E3">
        <w:rPr>
          <w:noProof/>
        </w:rPr>
        <w:t>(Hettler et al., 1997; Thomas et al., 2003)</w:t>
      </w:r>
      <w:r w:rsidR="00E153E3">
        <w:fldChar w:fldCharType="end"/>
      </w:r>
      <w:r>
        <w:t xml:space="preserve">. In contrast to other land disturbances like fire, logging, or urbanization where sediment disturbance decreases over time, the disturbance from mining is persistently high. Disturbance magnitudes are similar to the construction phase of urbanization </w:t>
      </w:r>
      <w:r w:rsidR="00E153E3">
        <w:fldChar w:fldCharType="begin" w:fldLock="1"/>
      </w:r>
      <w:r w:rsidR="00E153E3">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E153E3">
        <w:fldChar w:fldCharType="separate"/>
      </w:r>
      <w:r w:rsidR="00E153E3" w:rsidRPr="00E153E3">
        <w:rPr>
          <w:noProof/>
        </w:rPr>
        <w:t>(Wolman and Schick, 1967)</w:t>
      </w:r>
      <w:r w:rsidR="00E153E3">
        <w:fldChar w:fldCharType="end"/>
      </w:r>
      <w:r>
        <w:t xml:space="preserve">, or high-traffic unpaved roads </w:t>
      </w:r>
      <w:r w:rsidR="00E153E3">
        <w:fldChar w:fldCharType="begin" w:fldLock="1"/>
      </w:r>
      <w:r w:rsidR="00E153E3">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E153E3">
        <w:fldChar w:fldCharType="separate"/>
      </w:r>
      <w:r w:rsidR="00E153E3" w:rsidRPr="00E153E3">
        <w:rPr>
          <w:noProof/>
        </w:rPr>
        <w:t>(Reid and Dunne, 1984)</w:t>
      </w:r>
      <w:r w:rsidR="00E153E3">
        <w:fldChar w:fldCharType="end"/>
      </w:r>
      <w:r>
        <w:t>, but persist or even increase over time.</w:t>
      </w:r>
    </w:p>
    <w:p w:rsidR="003C00D9" w:rsidRDefault="003C00D9" w:rsidP="003C00D9">
      <w:pPr>
        <w:rPr>
          <w:ins w:id="729" w:author="Trent Biggs" w:date="2015-11-24T15:52:00Z"/>
        </w:rPr>
      </w:pPr>
      <w:ins w:id="730" w:author="Trent Biggs" w:date="2015-11-24T15:48:00Z">
        <w:r>
          <w:t>While unpaved roads are often identified as a source of sediment in humid forested regions</w:t>
        </w:r>
        <w:r>
          <w:t xml:space="preserve"> (</w:t>
        </w:r>
        <w:r w:rsidRPr="003C00D9">
          <w:rPr>
            <w:highlight w:val="yellow"/>
            <w:rPrChange w:id="731" w:author="Trent Biggs" w:date="2015-11-24T15:48:00Z">
              <w:rPr/>
            </w:rPrChange>
          </w:rPr>
          <w:t>insert refs</w:t>
        </w:r>
        <w:r>
          <w:t>)</w:t>
        </w:r>
        <w:r>
          <w:t xml:space="preserve">, field observations </w:t>
        </w:r>
        <w:r>
          <w:t xml:space="preserve">at Faga’alu </w:t>
        </w:r>
        <w:r>
          <w:t>suggested that most roads in the urban area were stabilized with aggregate</w:t>
        </w:r>
        <w:r>
          <w:t xml:space="preserve"> and not generating significant amounts of sediment</w:t>
        </w:r>
        <w:r>
          <w:t xml:space="preserve">.  </w:t>
        </w:r>
      </w:ins>
      <w:ins w:id="732" w:author="Trent Biggs" w:date="2015-11-24T15:49:00Z">
        <w:r>
          <w:t xml:space="preserve">Other disturbances in Fag’alu included a </w:t>
        </w:r>
        <w:commentRangeStart w:id="733"/>
        <w:r>
          <w:t>few small agricultural plots, small con</w:t>
        </w:r>
      </w:ins>
      <w:ins w:id="734" w:author="Trent Biggs" w:date="2015-11-24T15:50:00Z">
        <w:r>
          <w:t>s</w:t>
        </w:r>
      </w:ins>
      <w:ins w:id="735" w:author="Trent Biggs" w:date="2015-11-24T15:49:00Z">
        <w:r>
          <w:t>truction sites</w:t>
        </w:r>
      </w:ins>
      <w:ins w:id="736" w:author="Trent Biggs" w:date="2015-11-24T15:50:00Z">
        <w:r>
          <w:t xml:space="preserve"> and bare dirt on roadsides</w:t>
        </w:r>
      </w:ins>
      <w:commentRangeEnd w:id="733"/>
      <w:ins w:id="737" w:author="Trent Biggs" w:date="2015-11-24T15:51:00Z">
        <w:r>
          <w:rPr>
            <w:rStyle w:val="CommentReference"/>
          </w:rPr>
          <w:commentReference w:id="733"/>
        </w:r>
      </w:ins>
      <w:ins w:id="738" w:author="Trent Biggs" w:date="2015-11-24T15:50:00Z">
        <w:r>
          <w:t>.</w:t>
        </w:r>
      </w:ins>
      <w:commentRangeStart w:id="739"/>
      <w:ins w:id="740" w:author="Trent Biggs" w:date="2015-11-24T15:49:00Z">
        <w:r>
          <w:t xml:space="preserve">  </w:t>
        </w:r>
      </w:ins>
      <w:ins w:id="741" w:author="Trent Biggs" w:date="2015-11-24T15:48:00Z">
        <w:r>
          <w:t>R</w:t>
        </w:r>
      </w:ins>
      <w:commentRangeEnd w:id="739"/>
      <w:ins w:id="742" w:author="Trent Biggs" w:date="2015-11-24T15:49:00Z">
        <w:r>
          <w:rPr>
            <w:rStyle w:val="CommentReference"/>
          </w:rPr>
          <w:commentReference w:id="739"/>
        </w:r>
      </w:ins>
      <w:ins w:id="743" w:author="Trent Biggs" w:date="2015-11-24T15:48:00Z">
        <w:r>
          <w:t>epeated surface disturbance at the quarry is a key process maintaining high rates of sediment generation.  Given the large distance to other sources of building material, aggregate mining and associated sediment disturbance may be a critical sediment source on remote islands in the Pacific and elsewhere.</w:t>
        </w:r>
      </w:ins>
    </w:p>
    <w:p w:rsidR="00396F2C" w:rsidRDefault="00396F2C" w:rsidP="003C00D9">
      <w:pPr>
        <w:rPr>
          <w:ins w:id="744" w:author="Trent Biggs" w:date="2015-11-24T15:52:00Z"/>
        </w:rPr>
      </w:pPr>
    </w:p>
    <w:p w:rsidR="00396F2C" w:rsidDel="009E710A" w:rsidRDefault="009E710A" w:rsidP="003C00D9">
      <w:pPr>
        <w:rPr>
          <w:del w:id="745" w:author="Trent Biggs" w:date="2015-11-24T15:55:00Z"/>
        </w:rPr>
      </w:pPr>
      <w:moveToRangeStart w:id="746" w:author="Trent Biggs" w:date="2015-11-24T15:53:00Z" w:name="move436143736"/>
      <w:moveTo w:id="747" w:author="Trent Biggs" w:date="2015-11-24T15:53:00Z">
        <w:del w:id="748" w:author="Trent Biggs" w:date="2015-11-24T15:55:00Z">
          <w:r w:rsidRPr="00685CD7" w:rsidDel="009E710A">
            <w:delText>The relative contribution from the human-disturbed watershed was hypothesized to diminish with increasing storm size</w:delText>
          </w:r>
        </w:del>
        <w:del w:id="749" w:author="Trent Biggs" w:date="2015-11-24T15:53:00Z">
          <w:r w:rsidRPr="00685CD7" w:rsidDel="009E710A">
            <w:delText xml:space="preserve"> but t</w:delText>
          </w:r>
        </w:del>
        <w:del w:id="750" w:author="Trent Biggs" w:date="2015-11-24T15:55:00Z">
          <w:r w:rsidRPr="00685CD7" w:rsidDel="009E710A">
            <w:delText xml:space="preserve">he results from precipitation metrics and discharge metrics were contradictory. </w:delText>
          </w:r>
        </w:del>
        <w:del w:id="751" w:author="Trent Biggs" w:date="2015-11-24T15:53:00Z">
          <w:r w:rsidRPr="00685CD7" w:rsidDel="009E710A">
            <w:delText>The Qsum-SSYEV model showed that t</w:delText>
          </w:r>
        </w:del>
        <w:del w:id="752" w:author="Trent Biggs" w:date="2015-11-24T15:55:00Z">
          <w:r w:rsidRPr="00685CD7" w:rsidDel="009E710A">
            <w:delText>he relative contribution of SSYEV from the human-disturbed watershed decreases with storm size, but the Psum- and Qmax-SSYEV models show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w:delText>
          </w:r>
        </w:del>
      </w:moveTo>
      <w:moveToRangeEnd w:id="746"/>
    </w:p>
    <w:p w:rsidR="00A955CD" w:rsidRDefault="006F5A12">
      <w:pPr>
        <w:pStyle w:val="Heading2"/>
      </w:pPr>
      <w:r>
        <w:t>Conclusion</w:t>
      </w:r>
    </w:p>
    <w:p w:rsidR="00A955CD" w:rsidRDefault="00685CD7">
      <w:r w:rsidRPr="00685CD7">
        <w:t xml:space="preserve">Human disturbance has increased sediment yield to Faga'alu Bay by 3.9x over pre-disturbance levels. The human-disturbed subwatershed accounted for the majority (87%) of total sediment yield, and the quarry (1.1% of watershed area) contributed almost half of total SSY to the Bay. Qmax was a good predictor of SSYEV in both the disturbed and undisturbed watershed, making it a promising predictor in diverse environments. The slopes of the Qmax-SSYEV relationships 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w:t>
      </w:r>
      <w:moveFromRangeStart w:id="753" w:author="Trent Biggs" w:date="2015-11-24T15:53:00Z" w:name="move436143736"/>
      <w:moveFrom w:id="754" w:author="Trent Biggs" w:date="2015-11-24T15:53:00Z">
        <w:r w:rsidRPr="00685CD7" w:rsidDel="009E710A">
          <w:t xml:space="preserve">The relative contribution from the human-disturbed watershed was hypothesized to diminish with increasing storm size but the results from precipitation metrics and discharge metrics were contradictory. The Qsum-SSYEV model showed that the relative contribution of SSYEV from the human-disturbed watershed decreases with storm size, but the Psum- and Qmax-SSYEV models show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 </w:t>
        </w:r>
      </w:moveFrom>
      <w:moveFromRangeEnd w:id="753"/>
      <w:r w:rsidRPr="00685CD7">
        <w:t xml:space="preserve">The event-wise approach </w:t>
      </w:r>
      <w:del w:id="755" w:author="Trent Biggs" w:date="2015-11-24T15:56:00Z">
        <w:r w:rsidRPr="00685CD7" w:rsidDel="00271C5A">
          <w:delText xml:space="preserve">was advantageous because it </w:delText>
        </w:r>
      </w:del>
      <w:r w:rsidRPr="00685CD7">
        <w:t>did not require continuous in situ monitoring for a single or multiple years, which would not have been logistically possible in this remote study area. This study presents an innovative method to combine sampling and analysis strategies to measure sediment contributions from key sources, estimate baseline annual sediment yields prior to management, and rapidly develop an empirical sediment yield model for a remote, data-poor watershed.</w:t>
      </w:r>
    </w:p>
    <w:p w:rsidR="00A955CD" w:rsidRDefault="006F5A12">
      <w:pPr>
        <w:pStyle w:val="Heading2"/>
      </w:pPr>
      <w:r>
        <w:t>Acknowledgements</w:t>
      </w:r>
    </w:p>
    <w:p w:rsidR="00A955CD" w:rsidRDefault="006F5A12">
      <w:r>
        <w:t>Funding for this project was provided by NOAA Coral Reef Conservation Program (CRCP) through the American Samoa Coral Reef Advisory Group (CRAG). Kristine Bucchianeri at CRAG and Susie Holst at NOAA CRCP provided necessary and significant support. Christianera Tuitele, Phil Wiles (currently at the South Pacific Regional Environment Programme), 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Shimisaki at Samoa Maritime Ltd. provided unrestricted access to the Faga'alu quarry site, and historical operation information. Faafetai tele lava.</w:t>
      </w:r>
    </w:p>
    <w:p w:rsidR="00A955CD" w:rsidRDefault="006F5A12">
      <w:pPr>
        <w:pStyle w:val="Heading2"/>
      </w:pPr>
      <w:r>
        <w:t>References</w:t>
      </w:r>
    </w:p>
    <w:p w:rsidR="00A344CA" w:rsidRPr="00A344CA" w:rsidRDefault="00E153E3">
      <w:pPr>
        <w:pStyle w:val="NormalWeb"/>
        <w:ind w:left="480" w:hanging="480"/>
        <w:divId w:val="901015675"/>
        <w:rPr>
          <w:rFonts w:ascii="Times" w:hAnsi="Times" w:cs="Times"/>
          <w:noProof/>
        </w:rPr>
      </w:pPr>
      <w:r>
        <w:fldChar w:fldCharType="begin" w:fldLock="1"/>
      </w:r>
      <w:r>
        <w:instrText xml:space="preserve">ADDIN Mendeley Bibliography CSL_BIBLIOGRAPHY </w:instrText>
      </w:r>
      <w:r>
        <w:fldChar w:fldCharType="separate"/>
      </w:r>
      <w:r w:rsidR="00A344CA" w:rsidRPr="00A344CA">
        <w:rPr>
          <w:rFonts w:ascii="Times" w:hAnsi="Times" w:cs="Times"/>
          <w:noProof/>
        </w:rPr>
        <w:t>Asselman, N.E.M., 2000. Fitting and interpretation of sediment rating curves. J. Hydrol. 234, 228–248. doi:10.1016/S0022-1694(00)00253-5</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Basher, L., Hicks, D., Clapp, B., Hewitt, T., 2011. Sediment yield response to large storm events and forest harvesting, Motueka River, New Zealand. New Zeal. J. Mar. Freshw. Res. 45, 333–356. doi:10.1080/00288330.2011.570350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Basher, L.R., Hicks, D.M., Handyside, B., Ross, C.W., 1997. Erosion and sediment transport from the market gardening lands at Pukekohe, Auckland, New Zealand. J. Hydrol. 36, 73–95.</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Bégin, C., Brooks, G., Larson, R. a., Dragićević, S., Ramos Scharrón, C.E., Coté, I.M., 2014. Increased sediment loads over coral reefs in Saint Lucia in relation to land use change in contributing watersheds. Ocean Coast. Manag. 95, 35–45. doi:10.1016/j.ocecoaman.2014.03.018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Blong, R.J., Humphreys, G.S., 1982. Erosion of road batters in Chim Shale, Papua New Guinea. Civ. Eng. Trans. Inst. Eng. Aust. CE24 1, 62–68.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Bonta, J. V, 2000. Impact of Coal Surface Mining and Reclamation on Suspended Sediment in Three Ohio Watersheds. JAWRA J. Am. Water Resour. Assoc. 36, 869–887.</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Brunner, G., 2010. HEC-RAS River Analysis System.</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Buchanan-Banks, J., 1979. The October 28, 1979 Landslidng on Tutuila. Open File Report 81-81. U.S. Geological Survey.</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Calhoun, R.S., Fletcher, C.H., 1999. Measured and predicted sediment yield from a subtropical, heavy rainfall, steep-sided river basin: Hanalei, Kauai, Hawaiian Islands. Geomorphology 30, 213–226.</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Cox, C.A., Sarangi, A., Madramootoo, C.A., 2006. Effect of land management on runoff and soil losses from two small watersheds in St Lucia. L. Degrad. Dev. 17, 55–72. doi:10.1002/ldr.694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Craig, P., 2009. Natural History Guide to American Samoa. National Park of American Samoa, Pago Pago, American Samoa.</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Curtis, S., Wetzell, L., Wiles, P., Tinitali, R., 2011. Turbidity in Faga’alu Stream: The Sources, Impacts, and Solutions.</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Daly, C., Halbleib, M., Smith, J.I., Gibson, W.P., Doggett, M.K., Taylor, G.H., Curtis, J., Passteris, P.P., 2008. Physiographically sensitive mapping of climatological temperature and precipitation across the conterminous United States. Int. J. Climatol. 28, 2031. doi:10.1002/joc</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Dames &amp; Moore, 1981. Hydrologic Investigation of Surface Water for Water Supply and Hydropower.</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Dunne, T., Leopold, L.B., 1978. Water in environmental planning. W.H. Freeman and Company, New York.</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Eyre, P.R., 1989. Ground-water quality reconnaissance, Tutuila, American Samoa, U.S. Geological Survey Water Resources Investigations Report 94-4142. Honolulu, HI.</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Fabricius, K.E., 2005. Effects of terrestrial runoff on the ecology of corals and coral reefs: review and synthesis. Mar. Pollut. Bull. 50, 125–46. doi:10.1016/j.marpolbul.2004.11.028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Fahey, B.D., Marden, M., 2000. Sediment yields from a forested and a pasture catchment, coastal Hawke’s Bay, North Island, New Zealand. J. Hydrol. 39, 49–63.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Fahey, B.D., Marden, M., Phillips, C.J., 2003. Sediment yields from plantation forestry and pastoral farming, coastal Hawke’s Bay, North Island, New Zealand. J. Hydrol. 42, 27–38.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Fenner, D., Speicher, M., Gulick, S., Aeby, G., Aletto, S.C., Anderson, P., Carroll, B.P., DiDonato, E.M., DiDonato, G.T., Farmer, V., Fenner, D., Gove, J., Gulick, S., Houk, P., Lundblad, E., Nadon, M., Riolo, F., Sabater, M.G., Schroeder, R., Smith, E., Speicher, M., Tuitele, C., Tagarino, A., Vaitautolu, S., Vaoli, E., Vargas-angel, B., Vroom, P., 2008. The State of Coral Reef Ecosystems of American Samoa, in: The State of Coral Reef Ecosystems of the United States and Pacific Freely Associated States. pp. 307–351.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Fuka, D., Walter, M., Archibald, J., Steenhuis, T., Easton, Z., 2014. EcoHydRology.</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Gellis, A.C., 2013. Factors influencing storm-generated suspended-sediment concentrations and loads in four basins of contrasting land use, humid-tropical Puerto Rico. Catena 104, 39–57. doi:10.1016/j.catena.2012.10.018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Gippel, C.J., 1995. Potential of turbidity monitoring for measuring the transport of suspended solids in streams. Hydrol. Process. 9, 83–97.</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Gomi, T., Moore, R.D., Hassan, M.A., 2005. Suspended sediment dynamics in small forest streams of the Pacific Northwest. J. Am. Water Resour. Assoc.</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Gray, J.R., 2014. Measuring Suspended Sediment, in: Ahuja, S. (Ed.), Comprehensive Water Quality and Purification. Elsevier, pp. 157–204. doi:10.1016/B978-0-12-382182-9.00012-8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Gray, J.R., Glysson, G.D., Turcios, L.M., Schwarz, G.E., 2000. Comparability of Suspended-Sediment Concentration and Total Suspended Solids Data U.S. Geological Survey Water-Resources Investigations Report 00-4191. Reston, Va.</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Harmel, R.D., Cooper, R.J., Slade, R.M., Haney, R.L., Arnold, J.G., 2006. Cumulative uncertainty in measured streamflow and water quality data for small watersheds. Trans. Am. Soc. Agric. Biol. Eng. 49, 689–701.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Harmel, R.D., Smith, D.R., King, K.W., Slade, R.M., 2009. Estimating storm discharge and water quality data uncertainty: A software tool for monitoring and modeling applications. Environ. Model. Softw. 24, 832–842.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Hettler, J., Irion, G., Lehmann, B., 1997. Environmental impact of mining waste disposal on a tropical lowland river system: a case study on the Ok Tedi Mine, Papua New Guinea. Miner. Depos. 32, 280–291. doi:10.1007/s001260050093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Hicks, D.M., 1990. Suspended sediment yields from pasture and exotic forest basins, in: Proceedings of the New-Zealand Hydrological Society Symposium. Auckland, New Zealand.</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Hicks, D.M., Hoyle, J., Roulston, H., 2009. Analysis of sediment yields within Auckland region. ARC Technical Report 2009/064. Prepared by NIWA for Auckland Regional Council.</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Holst-Rice, S., Messina, A., Biggs, T.W., Vargas-Angel, B., Whitall, D., 2015. Baseline Assessment of Fagaʻalu Watershed: A Ridge to Reef Assessment in Support of Sediment Reduction Activities. NOAA Coral Reef Conservation Program, Silver Spring, MD.</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Horsley-Witten, 2011. American Samoa Erosion and Sediment Control Field Guide.</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Horsley-Witten, 2012. Post-Construction Stormwater Training Memorandum.</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Izuka, S.K., Giambelluca, T.W., Nullet, M.A., 2005. Potential Evapotranspiration on Tutuila , American Samoa. U.S. Geological Survey Scientific Investigations Report 2005-5200.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Kinnell, P.I.A., 2013. Modelling event soil losses using the Q R EI 30 index within RUSLE2. Hydrol. Process. doi:10.1002/hyp</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Lewis, J., 1996. Turbidity-controlled suspended sediment sampling for runoff-event load estimation. Water Resour. Res. 32, 2299–2310.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Megahan, W.F., 1980. Erosion from roadcuts in granitic slopes of the Idaho Batholith, in: Proceedings Cordilleran Sections of the Geological Society of America, 76th Annual Meeting. Oregon State University, Corvallis, OR, p. 120.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Megahan, W.F., Wilson, M., Monsen, S.B., 2001. Sediment production from granitic cutslopes on forest roads in Idaho, USA. Earth Surf. Process. Landforms 26, 153–163.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Milliman, J.D., Syvitski, J.P.M., 1992. Geomorphic/tectonic control of sediment discharge to the ocean: the importance of small mountainous rivers. J. Geol. 100, 525–544.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Nathan, R.J., McMahon, T. a, 1990. Evaluation of Automated Techniques for Base Flow and Recession Analyses. Water Resour. Res. 26, 1465–1473. doi:10.1029/WR026i007p01465</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Nearing, M. a, Nichols, M.H., Stone, J.J., Renard, K.G., Simanton, J.R., 2007. Sediment yields from unit-source semiarid watersheds at Walnut Gulch. Water Resour. Res. 43, 1–10. doi:10.1029/2006WR005692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NOAA’s Ocean Service, Coastal Services Center, 2010. 2010 C-CAP Land Cover, Territory of American Samoa, Tutuila.</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Perreault, J., 2010. Development of a Water Budget in a Tropical Setting Accounting for Mountain Front Recharge: Tutuila, American Samoa. University of Hawai’i.</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Ramos-Scharrón, C.E., Macdonald, L.H., 2005. Measurement and prediction of sediment production from unpaved roads, St John, US Virgin Islands. Earth Surf. Process. Landforms 30, 1283–1304.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Ramos-Scharrón, C.E., Macdonald, L.H., 2007. Measurement and prediction of natural and anthropogenic sediment sources, St. John, US Virgin Islands. Catena 71, 250–266.</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Rankl, J.G., 2004. Relations Between Total-Sediment Load and Peak Discharge for Rainstorm Runoff on Five Ephemeral Streams in Wyoming. U.S. Geological Survey Water-Resources Investigations Report 02-4150. Denver, CO.</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Rapp, A., 1960. Recent development of mountain slopes in Karkevagge and surroundings, northern Scandinavia. Geogr. Ann. 42, 65–200.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Reid, L.M., Dunne, T., 1984. Sediment production from forest road surfaces. Water Resour. Res. 20, 1753–1761.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Reid, L.M., Dunne, T., 1996. Rapid evaluation of sediment budgets. Catena Verlag, Reiskirchen, Germany.</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Risk, M.J., 2014. Assessing the effects of sediments and nutrients on coral reefs. Curr. Opin. Environ. Sustain. 7, 108–117. doi:10.1016/j.cosust.2014.01.003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Rodrigues, J.O., Andrade, E.M., Ribeiro, L.A., 2013. Sediment loss in semiarid small watershed due to the land use. Rev. Ciência Agronômica 44, 488–498.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Sadeghi, S.H.R., Mizuyama, T., Miyata, S., Gomi, T., Kosugi, K., Mizugaki, S., Onda, Y., 2007. Is MUSLE apt to small steeply reforested watershed? J. For. Res. 12, 270–277. doi:10.1007/s10310-007-0017-9</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Slaymaker, O., 2003. The sediment budget as conceptual framework and management tool. Hydrobiologia 494, 71–82.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Stock, J.D., Rosener, M., Schmidt, K.M., Hanshaw, M.N., Brooks, B.A., Tribble, G., Jacobi, J., 2010. Sediment budget for a polluted Hawaiian reef using hillslope monitoring and process mapping, in: American Geophysical Union Fall Meeting. p. #EP22A–01.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Stock, J.D., Tribble, G., 2010. Erosion and sediment loads from two Hawaiian watersheds, in: 2nd Joint Federal Interagency Conference. Las Vegas, NV.</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Storlazzi, C.D., Norris, B.K., Rosenberger, K.J., 2015. The influence of grain size, grain color, and suspended-sediment concentration on light attenuation: Why fine-grained terrestrial sediment is bad for coral reef ecosystems. Coral Reefs 34, 967–975. doi:10.1007/s00338-015-1268-0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Syvitski, J.P.M., Vörösmarty, C.J., Kettner, A.J., Green, P., 2005. Impact of humans on the flux of terrestrial sediment to the global coastal ocean. Science (80-. ). 308, 376–380. doi:10.1126/science.1109454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Thomas, S., Ridd, P. V, Day, G., 2003. Turbidity regimes over fringing coral reefs near a mining site at Lihir Island, Papua New Guinea. Mar. Pollut. Bull. 46, 1006–14. doi:10.1016/S0025-326X(03)00122-X</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Tonkin &amp; Taylor International Ltd., 1989. Hydropower feasibility studies interim report - Phase 1. Ref: 97/10163.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Topping, J., 1972. Errors of Observation and their Treatment, 4th ed. Chapman and Hall, London, UK.</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Tropeano, D., 1991. High flow events, sediment transport in a small streams in the “Tertiary Basin” area in Piedmont (northwest Italy). Earth Surf. Process. Landforms 16, 323–339.</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Turnipseed, D.P., Sauer, V.B., 2010. Discharge Measurements at Gaging Stations, in: U.S. Geological Survey Techniques and Methods Book 3, Chap. A8. Reston, Va., p. 87.</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Walling, D.E., 1977. Assessing the accuracy of suspended sediment rating curves for a small basin. Water Resour. Res. 13, 531–538.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Walling, D.E., 1999. Linking land use, erosion and sediment yields in river basins. Hydrobiologia 410, 223–240.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Walling, D.E., Collins, a. L., 2008. The catchment sediment budget as a management tool. Environ. Sci. Policy 11, 136–143. doi:10.1016/j.envsci.2007.10.004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Wemple, B.C., Jones, J.A., Grant, G.E., 1996. Channel Network Extension by Logging Roads in Two Basins, Western Cascades, Oregon. Water Resour. Bull. 32, 1195–1207.</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West, K., van Woesik, R., 2001. Spatial and temporal variance of river discharge on Okinawa (Japan): inferring the temporal impact on adjacent coral reefs. Mar. Pollut. Bull. 42, 864–72.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Wolman, M.G., Schick, A.P., 1967. Effects of construction on fluvial sediment, urban and suburban areas of Maryland. Water Resour. Res. 3, 451–464.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Wong, M., 1996. Analysis of Streamflow Characteristics for Streams on the Island of Tutuila, American Samoa. U.S. Geological Survey Water-Resources Investigations Report 95-4185.</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Zimmermann, A., Francke, T., Elsenbeer, H., 2012. Forests and erosion: Insights from a study of suspended-sediment dynamics in an overland flow-prone rainforest catchment. J. Hydrol. 170–181.</w:t>
      </w:r>
    </w:p>
    <w:p w:rsidR="00A955CD" w:rsidRDefault="00E153E3" w:rsidP="00E153E3">
      <w:pPr>
        <w:ind w:firstLine="0"/>
      </w:pPr>
      <w:r>
        <w:fldChar w:fldCharType="end"/>
      </w:r>
      <w:r w:rsidR="006F5A12">
        <w:br w:type="page"/>
      </w:r>
    </w:p>
    <w:p w:rsidR="00212424" w:rsidRDefault="00212424" w:rsidP="00212424">
      <w:pPr>
        <w:pStyle w:val="Heading2"/>
      </w:pPr>
      <w:r>
        <w:t>APPENDIX 1. Dams in Faga'alu watershed</w:t>
      </w:r>
    </w:p>
    <w:p w:rsidR="00212424" w:rsidRDefault="00212424" w:rsidP="00212424">
      <w:r>
        <w:t>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(Tonkin &amp; Taylor International Ltd. 1989).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sidR="00212424" w:rsidRDefault="00212424" w:rsidP="00212424">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sidR="00212424" w:rsidRDefault="00212424" w:rsidP="00212424">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(17,000m³),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sidR="00212424" w:rsidRDefault="00212424" w:rsidP="00212424">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m³) but is now full of coarse sediment up to the spillway crest. No reports were found indicating this structure was ever emptied of sediment.</w:t>
      </w:r>
    </w:p>
    <w:p w:rsidR="00A955CD" w:rsidRDefault="006F5A12">
      <w:pPr>
        <w:pStyle w:val="Heading2"/>
      </w:pPr>
      <w:r>
        <w:t xml:space="preserve">APPENDIX </w:t>
      </w:r>
      <w:r w:rsidR="00212424">
        <w:t>2</w:t>
      </w:r>
      <w:r>
        <w:t xml:space="preserve">. </w:t>
      </w:r>
      <w:r w:rsidR="00212424">
        <w:t>Stream gaging in Faga’alu Watershed</w:t>
      </w:r>
    </w:p>
    <w:p w:rsidR="00212424" w:rsidRDefault="00212424" w:rsidP="00212424">
      <w:r>
        <w:t>Stream gaging sites were chosen to take advantage of</w:t>
      </w:r>
      <w:r w:rsidR="0053158A">
        <w:t xml:space="preserve"> an existing control structure at </w:t>
      </w:r>
      <w:r>
        <w:t>FG1</w:t>
      </w:r>
      <w:r w:rsidR="0053158A">
        <w:t xml:space="preserve"> (Figure A2.1</w:t>
      </w:r>
      <w:r>
        <w:t>) and a s</w:t>
      </w:r>
      <w:r w:rsidR="0053158A">
        <w:t xml:space="preserve">tabilized stream cross section at </w:t>
      </w:r>
      <w:r>
        <w:t>FG3</w:t>
      </w:r>
      <w:r w:rsidR="0053158A">
        <w:t xml:space="preserve"> (Figure A2.2</w:t>
      </w:r>
      <w:r>
        <w:t xml:space="preserve">)(Duvert et al, 2010). At FG1 and FG3, Q was calculated from 15 minute interval stream stage measurements, using a stage-Q rating curve calibrated to manual Q measurements made under baseflow and stormflow conditions (Figures </w:t>
      </w:r>
      <w:r w:rsidR="0053158A">
        <w:t>A2.</w:t>
      </w:r>
      <w:r>
        <w:t xml:space="preserve">3 and </w:t>
      </w:r>
      <w:r w:rsidR="0053158A">
        <w:t>A2.</w:t>
      </w:r>
      <w:r>
        <w:t>4). Stream stage was measured with non-vented pressure transducers (PT) (Solinst Levelogger or Onset HOBO Water Level Logger) installed in stilling wells at FG1 and FG3. Barometric pressure data collected at Wx were used to calculate stage from the pressure data recorded by the PT. Data gaps in barometric pressure from Wx were filled by data from stations at Pago Pago Harbor (NSTP6) and NOAA Climate Observatory at Tula (TULA) (Figure 1). Priority was given to the station closest to the watershed with valid barometric pressure data. Barometric data were highly correlated and the data source made little (&lt;1cm) difference in the resulting water level. Q was measured in the field by the area-velocity method (AV) using a Marsh-McBirney flowmeter to measure flow velocity and channel surveys measure cross-sectional area (Harrelson et al., 1994; Turnipseed and Sauer, 2010).</w:t>
      </w:r>
    </w:p>
    <w:p w:rsidR="0053158A" w:rsidRDefault="0053158A" w:rsidP="0053158A">
      <w:pPr>
        <w:ind w:firstLine="0"/>
      </w:pPr>
      <w:r>
        <w:rPr>
          <w:noProof/>
        </w:rPr>
        <w:drawing>
          <wp:inline distT="0" distB="0" distL="0" distR="0" wp14:anchorId="72F3BDAB" wp14:editId="0BC04821">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5"/>
                    <a:stretch>
                      <a:fillRect/>
                    </a:stretch>
                  </pic:blipFill>
                  <pic:spPr>
                    <a:xfrm>
                      <a:off x="0" y="0"/>
                      <a:ext cx="5486400" cy="4114800"/>
                    </a:xfrm>
                    <a:prstGeom prst="rect">
                      <a:avLst/>
                    </a:prstGeom>
                  </pic:spPr>
                </pic:pic>
              </a:graphicData>
            </a:graphic>
          </wp:inline>
        </w:drawing>
      </w:r>
    </w:p>
    <w:p w:rsidR="0053158A" w:rsidRDefault="0053158A" w:rsidP="0053158A">
      <w:pPr>
        <w:ind w:firstLine="0"/>
      </w:pPr>
      <w:r>
        <w:t>Figure A2.2. Stream cross-section at FG1</w:t>
      </w:r>
    </w:p>
    <w:p w:rsidR="0053158A" w:rsidRDefault="0053158A" w:rsidP="00212424"/>
    <w:p w:rsidR="00212424" w:rsidRPr="00212424" w:rsidRDefault="00212424" w:rsidP="00212424"/>
    <w:p w:rsidR="00A955CD" w:rsidRDefault="006F5A12">
      <w:r>
        <w:rPr>
          <w:noProof/>
        </w:rPr>
        <w:drawing>
          <wp:inline distT="0" distB="0" distL="0" distR="0" wp14:anchorId="6A9BC8F7" wp14:editId="7579A7A9">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6"/>
                    <a:stretch>
                      <a:fillRect/>
                    </a:stretch>
                  </pic:blipFill>
                  <pic:spPr>
                    <a:xfrm>
                      <a:off x="0" y="0"/>
                      <a:ext cx="5486400" cy="4114800"/>
                    </a:xfrm>
                    <a:prstGeom prst="rect">
                      <a:avLst/>
                    </a:prstGeom>
                  </pic:spPr>
                </pic:pic>
              </a:graphicData>
            </a:graphic>
          </wp:inline>
        </w:drawing>
      </w:r>
    </w:p>
    <w:p w:rsidR="00A955CD" w:rsidRDefault="006F5A12">
      <w:pPr>
        <w:ind w:firstLine="0"/>
      </w:pPr>
      <w:r>
        <w:t>Figure A</w:t>
      </w:r>
      <w:r w:rsidR="0053158A">
        <w:t>2</w:t>
      </w:r>
      <w:r>
        <w:t>.</w:t>
      </w:r>
      <w:r w:rsidR="0053158A">
        <w:t>2</w:t>
      </w:r>
      <w:r>
        <w:t>. Stream cross-section at FG3</w:t>
      </w:r>
    </w:p>
    <w:p w:rsidR="0053158A" w:rsidRDefault="0053158A">
      <w:pPr>
        <w:ind w:firstLine="0"/>
      </w:pPr>
    </w:p>
    <w:p w:rsidR="00A548D8" w:rsidRDefault="00A548D8" w:rsidP="00A548D8">
      <w:r>
        <w:t>AV-Q measurements could not be made at high stages at FG1 and FG3 for safety reasons, so stage-Q relationships were constructed to estimate a continuous record of Q. At FG3, the channel is rectangular with stabilized rip-rap on the banks and bed (Figure A</w:t>
      </w:r>
      <w:r w:rsidR="005171FE">
        <w:t>2</w:t>
      </w:r>
      <w:r>
        <w:t>.</w:t>
      </w:r>
      <w:r w:rsidR="005171FE">
        <w:t>2</w:t>
      </w:r>
      <w:r>
        <w:t xml:space="preserve">). Recorded stage varied from 4 to 147 cm. AV-Q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w:t>
      </w:r>
      <w:r w:rsidR="005171FE">
        <w:t>A2.</w:t>
      </w:r>
      <w:r>
        <w:t>3).</w:t>
      </w:r>
    </w:p>
    <w:p w:rsidR="00A548D8" w:rsidRDefault="00A548D8" w:rsidP="00A548D8">
      <w:r>
        <w:rPr>
          <w:noProof/>
        </w:rPr>
        <w:drawing>
          <wp:inline distT="0" distB="0" distL="0" distR="0" wp14:anchorId="5721E8DE" wp14:editId="4AEF6AD5">
            <wp:extent cx="54864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17"/>
                    <a:stretch>
                      <a:fillRect/>
                    </a:stretch>
                  </pic:blipFill>
                  <pic:spPr>
                    <a:xfrm>
                      <a:off x="0" y="0"/>
                      <a:ext cx="5486400" cy="2743200"/>
                    </a:xfrm>
                    <a:prstGeom prst="rect">
                      <a:avLst/>
                    </a:prstGeom>
                  </pic:spPr>
                </pic:pic>
              </a:graphicData>
            </a:graphic>
          </wp:inline>
        </w:drawing>
      </w:r>
    </w:p>
    <w:p w:rsidR="00A548D8" w:rsidRDefault="00A548D8" w:rsidP="0053158A">
      <w:pPr>
        <w:ind w:firstLine="0"/>
      </w:pPr>
      <w:r>
        <w:t xml:space="preserve">Figure </w:t>
      </w:r>
      <w:r w:rsidR="0053158A">
        <w:t>A2.</w:t>
      </w:r>
      <w:r>
        <w:t>3. Stage-Discharge relationships for stream gaging site at FG3 for (a) the full range of observed stage and (b) the range of stages with AV measurements of Q. RMSE was 93 L/sec, or 32% of observed Q.</w:t>
      </w:r>
    </w:p>
    <w:p w:rsidR="00A548D8" w:rsidRDefault="00A548D8" w:rsidP="00A548D8">
      <w:r>
        <w:t>At FG1, the flow control structure is a masonry ogee spillway crest of a defunct stream capture. The structure is a rectangular channel 43 cm deep that transitions abruptly to gently sloping banks, causing an abrupt change in the stage-Q relationship (Figure A</w:t>
      </w:r>
      <w:r w:rsidR="001F029F">
        <w:t>2</w:t>
      </w:r>
      <w:r>
        <w:t>.</w:t>
      </w:r>
      <w:r w:rsidR="001F029F">
        <w:t>1</w:t>
      </w:r>
      <w:r>
        <w:t xml:space="preserve">). At FG1, recorded stage height ranged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Q measurements (Figure </w:t>
      </w:r>
      <w:r w:rsidR="001F029F">
        <w:t>A2.</w:t>
      </w:r>
      <w:r>
        <w:t xml:space="preserve">4). While a power function fit Q measurements better than HEC-RAS for low flow, HEC-RAS fit better for Q above the storm threshold used in analyses of SSY (Figure </w:t>
      </w:r>
      <w:r w:rsidR="001F029F">
        <w:t>A2.</w:t>
      </w:r>
      <w:r>
        <w:t>4).</w:t>
      </w:r>
    </w:p>
    <w:p w:rsidR="00A548D8" w:rsidRDefault="00A548D8" w:rsidP="00A548D8">
      <w:r>
        <w:rPr>
          <w:noProof/>
        </w:rPr>
        <w:drawing>
          <wp:inline distT="0" distB="0" distL="0" distR="0" wp14:anchorId="5DE25394" wp14:editId="4EAD4BAD">
            <wp:extent cx="54864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8"/>
                    <a:stretch>
                      <a:fillRect/>
                    </a:stretch>
                  </pic:blipFill>
                  <pic:spPr>
                    <a:xfrm>
                      <a:off x="0" y="0"/>
                      <a:ext cx="5486400" cy="2743200"/>
                    </a:xfrm>
                    <a:prstGeom prst="rect">
                      <a:avLst/>
                    </a:prstGeom>
                  </pic:spPr>
                </pic:pic>
              </a:graphicData>
            </a:graphic>
          </wp:inline>
        </w:drawing>
      </w:r>
    </w:p>
    <w:p w:rsidR="00A955CD" w:rsidRDefault="00A548D8" w:rsidP="001F029F">
      <w:pPr>
        <w:ind w:firstLine="0"/>
      </w:pPr>
      <w:r>
        <w:t xml:space="preserve">Figure </w:t>
      </w:r>
      <w:r w:rsidR="001F029F">
        <w:t>A2.</w:t>
      </w:r>
      <w:r>
        <w:t>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sidR="005171FE" w:rsidRDefault="005171FE" w:rsidP="001F029F">
      <w:pPr>
        <w:ind w:firstLine="0"/>
      </w:pPr>
    </w:p>
    <w:p w:rsidR="00A955CD" w:rsidRDefault="006F5A12">
      <w:pPr>
        <w:pStyle w:val="Heading2"/>
      </w:pPr>
      <w:r>
        <w:t>APPENDIX 3. Water discharge during storm events</w:t>
      </w:r>
    </w:p>
    <w:p w:rsidR="00A955CD" w:rsidRDefault="00890C37" w:rsidP="00890C37">
      <w:pPr>
        <w:ind w:firstLine="0"/>
      </w:pPr>
      <w:r>
        <w:t>Insert Table A3.1 here</w:t>
      </w:r>
    </w:p>
    <w:p w:rsidR="00890C37" w:rsidRDefault="00890C37" w:rsidP="00890C37">
      <w:pPr>
        <w:ind w:firstLine="0"/>
      </w:pPr>
    </w:p>
    <w:p w:rsidR="00A955CD" w:rsidRDefault="00212424">
      <w:pPr>
        <w:pStyle w:val="Heading2"/>
      </w:pPr>
      <w:r>
        <w:t>APPENDIX 4. Turbidity-Suspended Sediment Concentration</w:t>
      </w:r>
      <w:r w:rsidR="006F5A12">
        <w:t xml:space="preserve"> rating curves for turbidimeters in Faga'alu</w:t>
      </w:r>
    </w:p>
    <w:p w:rsidR="00A344CA" w:rsidRDefault="00A344CA" w:rsidP="00A344CA">
      <w:r>
        <w:t>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OBS requires calibration every two years, so recalibration was not needed during the study period. All turbidimeters were cleaned following storms to ensure proper operation.</w:t>
      </w:r>
    </w:p>
    <w:p w:rsidR="00A344CA" w:rsidRDefault="00A344CA" w:rsidP="00A344CA">
      <w:r>
        <w:t>At FG3, a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(OBSa), and was resampled to 15 min intervals. No data was recorded from August 2013-January 2014 when the wiper clogged with sediment. A new OBS was installed at FG3 from January, 2014, to August, 2014 (OBSb). To correct for some periods of high noise observed in the BS and SS data recorded by the OBSa in 2013, the OBSb installed in 2014 was programmed to make a burst of 100 BS and SS measurements at 15 min intervals, and record Median, Mean, STD, Min, and Max. All BS and SS parameters were analyzed to determine which showed the best relationship with SSC.  Mean SS showed the highest r</w:t>
      </w:r>
      <w:r w:rsidRPr="00A344CA">
        <w:rPr>
          <w:vertAlign w:val="superscript"/>
        </w:rPr>
        <w:t>2</w:t>
      </w:r>
      <w:r>
        <w:t xml:space="preserve"> and is a physically comparable measurement to NTU measured by the YSI and TS (Anderson, 2005).</w:t>
      </w:r>
    </w:p>
    <w:p w:rsidR="00A344CA" w:rsidRDefault="00A344CA" w:rsidP="00A344CA">
      <w:r>
        <w:t>At FG1, the TS turbidimeter recorded T (NTU) at 5 min intervals from January 2012 until it was vandalized and destroyed in July 2012.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to correspond to Q for calculating SSY.</w:t>
      </w:r>
    </w:p>
    <w:p w:rsidR="00A344CA" w:rsidRDefault="00A344CA" w:rsidP="00A344CA">
      <w:r>
        <w:t xml:space="preserve">The T-SSC relationship can be unique to each region, stream, instrument or even each storm event </w:t>
      </w:r>
      <w:r>
        <w:fldChar w:fldCharType="begin" w:fldLock="1"/>
      </w:r>
      <w: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Pr="00A344CA">
        <w:rPr>
          <w:noProof/>
        </w:rPr>
        <w:t>(Lewis et al., 2001)</w:t>
      </w:r>
      <w:r>
        <w:fldChar w:fldCharType="end"/>
      </w:r>
      <w:r>
        <w:t xml:space="preserve">, and can be influenced by water color, dissolved solids and organic matter, temperature, and the shape, size, and composition of sediment. However, T has proved to be a robust surrogate measure of SSC in streams </w:t>
      </w:r>
      <w:r>
        <w:fldChar w:fldCharType="begin" w:fldLock="1"/>
      </w:r>
      <w:r>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fldChar w:fldCharType="separate"/>
      </w:r>
      <w:r w:rsidRPr="00A344CA">
        <w:rPr>
          <w:noProof/>
        </w:rPr>
        <w:t>(Gippel, 1995)</w:t>
      </w:r>
      <w:r>
        <w:fldChar w:fldCharType="end"/>
      </w:r>
      <w:r>
        <w:t xml:space="preserve">, and is most accurate when a unique T-SSC relationship is developed for each instrument separately, using in situ grab samples under storm conditions </w:t>
      </w:r>
      <w:r>
        <w:fldChar w:fldCharType="begin" w:fldLock="1"/>
      </w:r>
      <w:r>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 "properties" : { "noteIndex" : 0 }, "schema" : "https://github.com/citation-style-language/schema/raw/master/csl-citation.json" }</w:instrText>
      </w:r>
      <w:r>
        <w:fldChar w:fldCharType="separate"/>
      </w:r>
      <w:r w:rsidRPr="00A344CA">
        <w:rPr>
          <w:noProof/>
        </w:rPr>
        <w:t>(Lewis, 1996)</w:t>
      </w:r>
      <w:r>
        <w:fldChar w:fldCharType="end"/>
      </w:r>
      <w:r>
        <w:t>. A unique T-SSC relationship was developed for each turbidimeter, at each location, using 15 min interval T data and SSC samples from storm periods only (Figure A4.1). A "synthetic" T-SSC relationship was also developed by placing the turbidimeter in a black tub with water, and sampling T and SSC as sediment was added (Figure 4.2), but results were not comparable to T-SSC relationships developed under actual storm conditions and were not used in further analyses.</w:t>
      </w:r>
    </w:p>
    <w:p w:rsidR="00A344CA" w:rsidRDefault="00A344CA" w:rsidP="00A344CA">
      <w:r>
        <w:rPr>
          <w:noProof/>
        </w:rPr>
        <w:drawing>
          <wp:inline distT="0" distB="0" distL="0" distR="0" wp14:anchorId="693D0FCD" wp14:editId="66941126">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9"/>
                    <a:stretch>
                      <a:fillRect/>
                    </a:stretch>
                  </pic:blipFill>
                  <pic:spPr>
                    <a:xfrm>
                      <a:off x="0" y="0"/>
                      <a:ext cx="5486400" cy="2743200"/>
                    </a:xfrm>
                    <a:prstGeom prst="rect">
                      <a:avLst/>
                    </a:prstGeom>
                  </pic:spPr>
                </pic:pic>
              </a:graphicData>
            </a:graphic>
          </wp:inline>
        </w:drawing>
      </w:r>
    </w:p>
    <w:p w:rsidR="00A344CA" w:rsidRDefault="00A344CA" w:rsidP="00A344CA">
      <w:pPr>
        <w:ind w:firstLine="0"/>
      </w:pPr>
      <w:r>
        <w:t>Figure A4.1. Turbidity-Suspended Sediment Concentration relationships for a) the YSI turbidimeter deployed at FG3 (02/27/2012-05/23/2012) and the same YSI turbidimeter deployed at FG1 (06/13/2013-12/31/2014). b) OBS500 turbidimeter deployed at FG3 (03/11/2013-07/11/2013) and c) OBS500 turbidimeter deployed at FG3 (01/31/2014-03/04/2014).</w:t>
      </w:r>
    </w:p>
    <w:p w:rsidR="00A344CA" w:rsidRDefault="00A344CA" w:rsidP="00A344CA">
      <w:r>
        <w:t>The T-SSC relationships varied among sampling sites and sensors but all showed acceptable r</w:t>
      </w:r>
      <w:r w:rsidRPr="00A344CA">
        <w:rPr>
          <w:vertAlign w:val="superscript"/>
        </w:rPr>
        <w:t>2</w:t>
      </w:r>
      <w:r>
        <w:t xml:space="preserve"> values (0.79-0.99). Lower scatter was achieved by using grab samples collected during stormflows only. For the TS (not shown) and YSI deployed at FG1, the r2 values were high (0.58, 0.99) but the ranges of T and SSC values used to develop the relationships were considered too small (0-16 NTU) compared to the maximum observed during the deployment period (1,077 NTU) to develop a robust relationship for higher T values. Instead, the T-SSC relationship developed for the YSI turbidimeter installed at FG3 (Figure A4.1a) was used to calculate SSC from T data collected by the TS and the YSI at FG1. For the YSI turbidimeter, more scatter was observed in the T-SSC relationship at FG3 than at FG1 (Figure A4.1a), which could be attributed to the higher number and wider range of values sampled, and to temporal variability in sediment characteristics. The OBSa and OBSb turbidimeters had high r2 values (0.82, 0.93) and compared well between the two periods of deployment (Figure A4.1b).</w:t>
      </w:r>
    </w:p>
    <w:p w:rsidR="00A344CA" w:rsidRPr="00A344CA" w:rsidRDefault="00A344CA" w:rsidP="00A344CA"/>
    <w:p w:rsidR="00A955CD" w:rsidRDefault="006F5A12">
      <w:r>
        <w:rPr>
          <w:noProof/>
        </w:rPr>
        <w:drawing>
          <wp:inline distT="0" distB="0" distL="0" distR="0" wp14:anchorId="5962CB4D" wp14:editId="3E1E2369">
            <wp:extent cx="54864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20"/>
                    <a:stretch>
                      <a:fillRect/>
                    </a:stretch>
                  </pic:blipFill>
                  <pic:spPr>
                    <a:xfrm>
                      <a:off x="0" y="0"/>
                      <a:ext cx="5486400" cy="2743200"/>
                    </a:xfrm>
                    <a:prstGeom prst="rect">
                      <a:avLst/>
                    </a:prstGeom>
                  </pic:spPr>
                </pic:pic>
              </a:graphicData>
            </a:graphic>
          </wp:inline>
        </w:drawing>
      </w:r>
    </w:p>
    <w:p w:rsidR="00A955CD" w:rsidRDefault="00A344CA">
      <w:pPr>
        <w:ind w:firstLine="0"/>
      </w:pPr>
      <w:r>
        <w:t>Figure A4.2</w:t>
      </w:r>
      <w:r w:rsidR="006F5A12">
        <w:t>. Synthetic Rating Curves for (a) OBS turbidimeter deployed at FG3 and (b) YSI deployed at FG1.</w:t>
      </w:r>
    </w:p>
    <w:sectPr w:rsidR="00A955CD" w:rsidSect="005337C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Trent Biggs" w:date="2015-11-24T08:50:00Z" w:initials="TB">
    <w:p w:rsidR="004F20D3" w:rsidRDefault="004F20D3">
      <w:pPr>
        <w:pStyle w:val="CommentText"/>
      </w:pPr>
      <w:r>
        <w:rPr>
          <w:rStyle w:val="CommentReference"/>
        </w:rPr>
        <w:annotationRef/>
      </w:r>
      <w:r>
        <w:t>Here’s a style thing to fix (I’ve noticed it’s a consistent tendency in your writing):  keep the verb (was) close to the subject (SSY).  Having subordinate clauses in between makes the sentence harder to read.</w:t>
      </w:r>
    </w:p>
  </w:comment>
  <w:comment w:id="39" w:author="Trent Biggs" w:date="2015-11-24T08:54:00Z" w:initials="TB">
    <w:p w:rsidR="004F20D3" w:rsidRDefault="004F20D3">
      <w:pPr>
        <w:pStyle w:val="CommentText"/>
      </w:pPr>
      <w:r>
        <w:rPr>
          <w:rStyle w:val="CommentReference"/>
        </w:rPr>
        <w:annotationRef/>
      </w:r>
      <w:r>
        <w:t>These two values are for the total watershed, not the disturbed subwatersed.  Add sSSY from LOWER to Table 7 for all methods and put the new numbers here.</w:t>
      </w:r>
    </w:p>
  </w:comment>
  <w:comment w:id="32" w:author="Trent Biggs" w:date="2015-11-24T09:05:00Z" w:initials="TB">
    <w:p w:rsidR="004F20D3" w:rsidRDefault="004F20D3">
      <w:pPr>
        <w:pStyle w:val="CommentText"/>
      </w:pPr>
      <w:r>
        <w:rPr>
          <w:rStyle w:val="CommentReference"/>
        </w:rPr>
        <w:annotationRef/>
      </w:r>
      <w:r>
        <w:t xml:space="preserve">I provided rationale for not including the Psum values here.  In the text I say we did a sensitivity analysis and concluded that Psum isn’t the best model since it has high error at high Q. </w:t>
      </w:r>
    </w:p>
  </w:comment>
  <w:comment w:id="67" w:author="Trent Biggs" w:date="2015-11-23T17:31:00Z" w:initials="TB">
    <w:p w:rsidR="004F20D3" w:rsidRDefault="004F20D3">
      <w:pPr>
        <w:pStyle w:val="CommentText"/>
      </w:pPr>
      <w:r>
        <w:rPr>
          <w:rStyle w:val="CommentReference"/>
        </w:rPr>
        <w:annotationRef/>
      </w:r>
      <w:r>
        <w:t>Good.</w:t>
      </w:r>
    </w:p>
  </w:comment>
  <w:comment w:id="122" w:author="Trent Biggs" w:date="2015-11-23T17:47:00Z" w:initials="TB">
    <w:p w:rsidR="004F20D3" w:rsidRDefault="004F20D3">
      <w:pPr>
        <w:pStyle w:val="CommentText"/>
      </w:pPr>
      <w:r>
        <w:rPr>
          <w:rStyle w:val="CommentReference"/>
        </w:rPr>
        <w:annotationRef/>
      </w:r>
      <w:r>
        <w:t>I think a sample hydrograph separation showing how the methods separated multiple events would be helpful.</w:t>
      </w:r>
    </w:p>
  </w:comment>
  <w:comment w:id="123" w:author="Trent Biggs" w:date="2015-11-23T17:48:00Z" w:initials="TB">
    <w:p w:rsidR="004F20D3" w:rsidRDefault="004F20D3">
      <w:pPr>
        <w:pStyle w:val="CommentText"/>
      </w:pPr>
      <w:r>
        <w:rPr>
          <w:rStyle w:val="CommentReference"/>
        </w:rPr>
        <w:annotationRef/>
      </w:r>
      <w:r>
        <w:t>Try not to have so many modifiers before a noun…it makes it hard to read, and I’ve noticed it’s a consistent style of yours.</w:t>
      </w:r>
    </w:p>
  </w:comment>
  <w:comment w:id="204" w:author="Trent Biggs" w:date="2015-11-23T17:59:00Z" w:initials="TB">
    <w:p w:rsidR="004F20D3" w:rsidRDefault="004F20D3">
      <w:pPr>
        <w:pStyle w:val="CommentText"/>
      </w:pPr>
      <w:r>
        <w:rPr>
          <w:rStyle w:val="CommentReference"/>
        </w:rPr>
        <w:annotationRef/>
      </w:r>
      <w:r>
        <w:t xml:space="preserve">Also put EV_ in subscript.  </w:t>
      </w:r>
    </w:p>
  </w:comment>
  <w:comment w:id="210" w:author="Trent Biggs" w:date="2015-11-23T18:02:00Z" w:initials="TB">
    <w:p w:rsidR="004F20D3" w:rsidRDefault="004F20D3">
      <w:pPr>
        <w:pStyle w:val="CommentText"/>
      </w:pPr>
      <w:r>
        <w:rPr>
          <w:rStyle w:val="CommentReference"/>
        </w:rPr>
        <w:annotationRef/>
      </w:r>
      <w:r>
        <w:t>Appendix?  Or in dissertation?</w:t>
      </w:r>
    </w:p>
  </w:comment>
  <w:comment w:id="232" w:author="Trent Biggs" w:date="2015-11-23T18:03:00Z" w:initials="TB">
    <w:p w:rsidR="004F20D3" w:rsidRDefault="004F20D3">
      <w:pPr>
        <w:pStyle w:val="CommentText"/>
      </w:pPr>
      <w:r>
        <w:rPr>
          <w:rStyle w:val="CommentReference"/>
        </w:rPr>
        <w:annotationRef/>
      </w:r>
      <w:r>
        <w:t>Where do you assume that?  How small?</w:t>
      </w:r>
    </w:p>
  </w:comment>
  <w:comment w:id="248" w:author="Trent Biggs" w:date="2015-11-23T18:09:00Z" w:initials="TB">
    <w:p w:rsidR="004F20D3" w:rsidRDefault="004F20D3">
      <w:pPr>
        <w:pStyle w:val="CommentText"/>
      </w:pPr>
      <w:r>
        <w:rPr>
          <w:rStyle w:val="CommentReference"/>
        </w:rPr>
        <w:annotationRef/>
      </w:r>
      <w:r>
        <w:t>Why doesn’t c start with Jan 2014?  It would be nicest if the x-axis labels lined up.  You could even indicate the dry and wet periods, but not essential.</w:t>
      </w:r>
    </w:p>
  </w:comment>
  <w:comment w:id="259" w:author="Trent Biggs" w:date="2015-11-23T18:13:00Z" w:initials="TB">
    <w:p w:rsidR="004F20D3" w:rsidRDefault="004F20D3">
      <w:pPr>
        <w:pStyle w:val="CommentText"/>
      </w:pPr>
      <w:r>
        <w:rPr>
          <w:rStyle w:val="CommentReference"/>
        </w:rPr>
        <w:annotationRef/>
      </w:r>
      <w:r>
        <w:t>Check:</w:t>
      </w:r>
    </w:p>
    <w:p w:rsidR="004F20D3" w:rsidRDefault="004F20D3">
      <w:pPr>
        <w:pStyle w:val="CommentText"/>
      </w:pPr>
    </w:p>
    <w:p w:rsidR="004F20D3" w:rsidRDefault="004F20D3">
      <w:pPr>
        <w:pStyle w:val="CommentText"/>
      </w:pPr>
      <w:r>
        <w:t>59+90+198+159 = 506.</w:t>
      </w:r>
    </w:p>
  </w:comment>
  <w:comment w:id="262" w:author="Trent Biggs" w:date="2015-11-23T18:15:00Z" w:initials="TB">
    <w:p w:rsidR="004F20D3" w:rsidRDefault="004F20D3">
      <w:pPr>
        <w:pStyle w:val="CommentText"/>
      </w:pPr>
      <w:r>
        <w:rPr>
          <w:rStyle w:val="CommentReference"/>
        </w:rPr>
        <w:annotationRef/>
      </w:r>
      <w:r>
        <w:t>Rather than p=0.000, use scientific notation for e.g. p&lt;10-6.</w:t>
      </w:r>
    </w:p>
  </w:comment>
  <w:comment w:id="265" w:author="Trent Biggs" w:date="2015-11-23T18:15:00Z" w:initials="TB">
    <w:p w:rsidR="004F20D3" w:rsidRDefault="004F20D3" w:rsidP="00FC7E6A">
      <w:pPr>
        <w:pStyle w:val="CommentText"/>
      </w:pPr>
      <w:r>
        <w:rPr>
          <w:rStyle w:val="CommentReference"/>
        </w:rPr>
        <w:annotationRef/>
      </w:r>
      <w:r>
        <w:t>Rather than p=0.000, use scientific notation for e.g. p&lt;10-6.</w:t>
      </w:r>
    </w:p>
  </w:comment>
  <w:comment w:id="312" w:author="Trent Biggs" w:date="2015-11-23T18:19:00Z" w:initials="TB">
    <w:p w:rsidR="004F20D3" w:rsidRDefault="004F20D3">
      <w:pPr>
        <w:pStyle w:val="CommentText"/>
      </w:pPr>
      <w:r>
        <w:rPr>
          <w:rStyle w:val="CommentReference"/>
        </w:rPr>
        <w:annotationRef/>
      </w:r>
      <w:r>
        <w:t>And so on throughout the document.</w:t>
      </w:r>
    </w:p>
  </w:comment>
  <w:comment w:id="338" w:author="Trent Biggs" w:date="2015-11-23T18:24:00Z" w:initials="TB">
    <w:p w:rsidR="004F20D3" w:rsidRDefault="004F20D3">
      <w:pPr>
        <w:pStyle w:val="CommentText"/>
      </w:pPr>
      <w:r>
        <w:rPr>
          <w:rStyle w:val="CommentReference"/>
        </w:rPr>
        <w:annotationRef/>
      </w:r>
      <w:r>
        <w:t>Shouldn’t the y-axis labels by sSSY?</w:t>
      </w:r>
    </w:p>
  </w:comment>
  <w:comment w:id="385" w:author="Trent Biggs" w:date="2015-11-23T18:32:00Z" w:initials="TB">
    <w:p w:rsidR="004F20D3" w:rsidRDefault="004F20D3">
      <w:pPr>
        <w:pStyle w:val="CommentText"/>
      </w:pPr>
      <w:r>
        <w:rPr>
          <w:rStyle w:val="CommentReference"/>
        </w:rPr>
        <w:annotationRef/>
      </w:r>
      <w:r>
        <w:t>Repeats previous paragraph, but aren’t identical…merge.</w:t>
      </w:r>
    </w:p>
  </w:comment>
  <w:comment w:id="408" w:author="Trent Biggs" w:date="2015-11-23T18:36:00Z" w:initials="TB">
    <w:p w:rsidR="004F20D3" w:rsidRDefault="004F20D3">
      <w:pPr>
        <w:pStyle w:val="CommentText"/>
      </w:pPr>
      <w:r>
        <w:rPr>
          <w:rStyle w:val="CommentReference"/>
        </w:rPr>
        <w:annotationRef/>
      </w:r>
      <w:r>
        <w:t>Reorganize to indicate values parenthetically as I did above.  It’s too hard to figure out which number goes with which if there is &gt;2 numbers.</w:t>
      </w:r>
    </w:p>
  </w:comment>
  <w:comment w:id="419" w:author="Trent Biggs" w:date="2015-11-23T18:45:00Z" w:initials="TB">
    <w:p w:rsidR="004F20D3" w:rsidRDefault="004F20D3">
      <w:pPr>
        <w:pStyle w:val="CommentText"/>
      </w:pPr>
      <w:r>
        <w:rPr>
          <w:rStyle w:val="CommentReference"/>
        </w:rPr>
        <w:annotationRef/>
      </w:r>
    </w:p>
  </w:comment>
  <w:comment w:id="427" w:author="Trent Biggs" w:date="2015-11-24T15:55:00Z" w:initials="TB">
    <w:p w:rsidR="009E710A" w:rsidRDefault="009E710A">
      <w:pPr>
        <w:pStyle w:val="CommentText"/>
      </w:pPr>
      <w:r>
        <w:rPr>
          <w:rStyle w:val="CommentReference"/>
        </w:rPr>
        <w:annotationRef/>
      </w:r>
      <w:r>
        <w:t>This shouldn’t be highlighted with its own section in the conclusion, since it was not conclusive.</w:t>
      </w:r>
    </w:p>
  </w:comment>
  <w:comment w:id="555" w:author="Trent Biggs" w:date="2015-11-24T14:00:00Z" w:initials="TB">
    <w:p w:rsidR="004F20D3" w:rsidRDefault="004F20D3">
      <w:pPr>
        <w:pStyle w:val="CommentText"/>
      </w:pPr>
      <w:r>
        <w:rPr>
          <w:rStyle w:val="CommentReference"/>
        </w:rPr>
        <w:annotationRef/>
      </w:r>
      <w:r>
        <w:t>Use just Qmax prediction and all storms.</w:t>
      </w:r>
    </w:p>
  </w:comment>
  <w:comment w:id="575" w:author="Trent Biggs" w:date="2015-11-24T14:04:00Z" w:initials="TB">
    <w:p w:rsidR="004F20D3" w:rsidRDefault="004F20D3">
      <w:pPr>
        <w:pStyle w:val="CommentText"/>
      </w:pPr>
      <w:r>
        <w:rPr>
          <w:rStyle w:val="CommentReference"/>
        </w:rPr>
        <w:annotationRef/>
      </w:r>
      <w:r>
        <w:t>Is that why?</w:t>
      </w:r>
    </w:p>
  </w:comment>
  <w:comment w:id="619" w:author="Trent Biggs" w:date="2015-11-24T14:35:00Z" w:initials="TB">
    <w:p w:rsidR="004F20D3" w:rsidRDefault="004F20D3">
      <w:pPr>
        <w:pStyle w:val="CommentText"/>
      </w:pPr>
      <w:r>
        <w:rPr>
          <w:rStyle w:val="CommentReference"/>
        </w:rPr>
        <w:annotationRef/>
      </w:r>
      <w:r>
        <w:t>There is no table 8 in the docs I have.</w:t>
      </w:r>
    </w:p>
  </w:comment>
  <w:comment w:id="628" w:author="Trent Biggs" w:date="2015-11-24T15:11:00Z" w:initials="TB">
    <w:p w:rsidR="004F20D3" w:rsidRDefault="004F20D3">
      <w:pPr>
        <w:pStyle w:val="CommentText"/>
      </w:pPr>
      <w:r>
        <w:rPr>
          <w:rStyle w:val="CommentReference"/>
        </w:rPr>
        <w:annotationRef/>
      </w:r>
      <w:r>
        <w:t>Ferrier Table 1 says 60 km2)</w:t>
      </w:r>
    </w:p>
  </w:comment>
  <w:comment w:id="625" w:author="Trent Biggs" w:date="2015-11-24T14:40:00Z" w:initials="TB">
    <w:p w:rsidR="004F20D3" w:rsidRDefault="004F20D3">
      <w:pPr>
        <w:pStyle w:val="CommentText"/>
      </w:pPr>
      <w:r>
        <w:rPr>
          <w:rStyle w:val="CommentReference"/>
        </w:rPr>
        <w:annotationRef/>
      </w:r>
      <w:r>
        <w:t>Is Hanalei pristine?  Disturbed?</w:t>
      </w:r>
    </w:p>
  </w:comment>
  <w:comment w:id="657" w:author="Trent Biggs" w:date="2015-11-24T15:04:00Z" w:initials="TB">
    <w:p w:rsidR="004F20D3" w:rsidRDefault="004F20D3">
      <w:pPr>
        <w:pStyle w:val="CommentText"/>
      </w:pPr>
      <w:r>
        <w:rPr>
          <w:rStyle w:val="CommentReference"/>
        </w:rPr>
        <w:annotationRef/>
      </w:r>
      <w:r>
        <w:t>Is this suspended sediment or total erosion rate?  See Ferrier’s values, which are 545 for all mass flux (solutes + ss + bedload).</w:t>
      </w:r>
    </w:p>
  </w:comment>
  <w:comment w:id="646" w:author="Trent Biggs" w:date="2015-11-24T15:39:00Z" w:initials="TB">
    <w:p w:rsidR="00A20F2F" w:rsidRDefault="00A20F2F">
      <w:pPr>
        <w:pStyle w:val="CommentText"/>
      </w:pPr>
      <w:r>
        <w:rPr>
          <w:rStyle w:val="CommentReference"/>
        </w:rPr>
        <w:annotationRef/>
      </w:r>
      <w:r>
        <w:t>I wonder how it is possible that SSC at Hanaeli is similar to or lower than Faga’alu, but SSY is 10x greater?  Must be due to discharge measurements?  Can we compare those?</w:t>
      </w:r>
    </w:p>
  </w:comment>
  <w:comment w:id="673" w:author="Trent Biggs" w:date="2015-11-24T15:26:00Z" w:initials="TB">
    <w:p w:rsidR="006C59D9" w:rsidRPr="00806559" w:rsidRDefault="006C59D9" w:rsidP="006C59D9">
      <w:pPr>
        <w:pStyle w:val="NormalWeb"/>
        <w:ind w:left="480" w:hanging="480"/>
        <w:rPr>
          <w:rFonts w:eastAsia="Times New Roman"/>
        </w:rPr>
      </w:pPr>
      <w:r>
        <w:rPr>
          <w:rStyle w:val="CommentReference"/>
        </w:rPr>
        <w:annotationRef/>
      </w:r>
      <w:r w:rsidRPr="00806559">
        <w:rPr>
          <w:rFonts w:eastAsia="Times New Roman"/>
        </w:rPr>
        <w:t xml:space="preserve">McDougall, I. (1987). Age and Evolution oi the Volcanoes of Tutuila, American Samoa1. </w:t>
      </w:r>
      <w:r w:rsidRPr="00806559">
        <w:rPr>
          <w:rFonts w:eastAsia="Times New Roman"/>
          <w:i/>
          <w:iCs/>
        </w:rPr>
        <w:t>Pacific Science</w:t>
      </w:r>
      <w:r w:rsidRPr="00806559">
        <w:rPr>
          <w:rFonts w:eastAsia="Times New Roman"/>
        </w:rPr>
        <w:t xml:space="preserve">, </w:t>
      </w:r>
      <w:r w:rsidRPr="00806559">
        <w:rPr>
          <w:rFonts w:eastAsia="Times New Roman"/>
          <w:i/>
          <w:iCs/>
        </w:rPr>
        <w:t>39</w:t>
      </w:r>
      <w:r w:rsidRPr="00806559">
        <w:rPr>
          <w:rFonts w:eastAsia="Times New Roman"/>
        </w:rPr>
        <w:t>(4), 311–320.</w:t>
      </w:r>
    </w:p>
    <w:p w:rsidR="006C59D9" w:rsidRDefault="006C59D9" w:rsidP="006C59D9">
      <w:pPr>
        <w:pStyle w:val="CommentText"/>
      </w:pPr>
    </w:p>
  </w:comment>
  <w:comment w:id="726" w:author="Trent Biggs" w:date="2015-11-24T15:46:00Z" w:initials="TB">
    <w:p w:rsidR="003C00D9" w:rsidRDefault="003C00D9">
      <w:pPr>
        <w:pStyle w:val="CommentText"/>
      </w:pPr>
      <w:r>
        <w:rPr>
          <w:rStyle w:val="CommentReference"/>
        </w:rPr>
        <w:annotationRef/>
      </w:r>
      <w:r>
        <w:t>Size?</w:t>
      </w:r>
    </w:p>
  </w:comment>
  <w:comment w:id="733" w:author="Trent Biggs" w:date="2015-11-24T15:51:00Z" w:initials="TB">
    <w:p w:rsidR="003C00D9" w:rsidRDefault="003C00D9">
      <w:pPr>
        <w:pStyle w:val="CommentText"/>
      </w:pPr>
      <w:r>
        <w:rPr>
          <w:rStyle w:val="CommentReference"/>
        </w:rPr>
        <w:annotationRef/>
      </w:r>
      <w:r>
        <w:t>Alex, would you describe any other sediment sources?</w:t>
      </w:r>
    </w:p>
  </w:comment>
  <w:comment w:id="739" w:author="Trent Biggs" w:date="2015-11-24T15:49:00Z" w:initials="TB">
    <w:p w:rsidR="003C00D9" w:rsidRDefault="003C00D9">
      <w:pPr>
        <w:pStyle w:val="CommentText"/>
      </w:pPr>
      <w:r>
        <w:rPr>
          <w:rStyle w:val="CommentReference"/>
        </w:rPr>
        <w:annotationRef/>
      </w:r>
      <w:r>
        <w:t xml:space="preserve">Did you get some samples during storms from the small trib that drained the agricultural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94B" w:rsidRDefault="000F594B" w:rsidP="005337C0">
      <w:r>
        <w:separator/>
      </w:r>
    </w:p>
  </w:endnote>
  <w:endnote w:type="continuationSeparator" w:id="0">
    <w:p w:rsidR="000F594B" w:rsidRDefault="000F594B"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4F20D3" w:rsidRDefault="004F20D3">
        <w:pPr>
          <w:pStyle w:val="Footer"/>
          <w:jc w:val="center"/>
        </w:pPr>
        <w:r>
          <w:fldChar w:fldCharType="begin"/>
        </w:r>
        <w:r>
          <w:instrText xml:space="preserve"> PAGE   \* MERGEFORMAT </w:instrText>
        </w:r>
        <w:r>
          <w:fldChar w:fldCharType="separate"/>
        </w:r>
        <w:r w:rsidR="008915FB">
          <w:rPr>
            <w:noProof/>
          </w:rPr>
          <w:t>27</w:t>
        </w:r>
        <w:r>
          <w:rPr>
            <w:noProof/>
          </w:rPr>
          <w:fldChar w:fldCharType="end"/>
        </w:r>
      </w:p>
    </w:sdtContent>
  </w:sdt>
  <w:p w:rsidR="004F20D3" w:rsidRDefault="004F20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94B" w:rsidRDefault="000F594B" w:rsidP="005337C0">
      <w:r>
        <w:separator/>
      </w:r>
    </w:p>
  </w:footnote>
  <w:footnote w:type="continuationSeparator" w:id="0">
    <w:p w:rsidR="000F594B" w:rsidRDefault="000F594B" w:rsidP="005337C0">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rent Biggs">
    <w15:presenceInfo w15:providerId="AD" w15:userId="S-1-5-21-1779510897-148652841-929701000-5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03545"/>
    <w:rsid w:val="00014AA1"/>
    <w:rsid w:val="00035C9E"/>
    <w:rsid w:val="0007173E"/>
    <w:rsid w:val="000805B3"/>
    <w:rsid w:val="000D4F96"/>
    <w:rsid w:val="000F594B"/>
    <w:rsid w:val="00110DCF"/>
    <w:rsid w:val="0013553C"/>
    <w:rsid w:val="00144A6A"/>
    <w:rsid w:val="00185268"/>
    <w:rsid w:val="001C5CCD"/>
    <w:rsid w:val="001F029F"/>
    <w:rsid w:val="0020282E"/>
    <w:rsid w:val="00204493"/>
    <w:rsid w:val="00212424"/>
    <w:rsid w:val="00271C5A"/>
    <w:rsid w:val="002720B5"/>
    <w:rsid w:val="00280E1A"/>
    <w:rsid w:val="002D34DE"/>
    <w:rsid w:val="002D57EC"/>
    <w:rsid w:val="002E3782"/>
    <w:rsid w:val="002E4774"/>
    <w:rsid w:val="0030285F"/>
    <w:rsid w:val="00320CA6"/>
    <w:rsid w:val="0034534C"/>
    <w:rsid w:val="003525EB"/>
    <w:rsid w:val="00396F2C"/>
    <w:rsid w:val="003C00D9"/>
    <w:rsid w:val="0043601D"/>
    <w:rsid w:val="00436F6E"/>
    <w:rsid w:val="004F20D3"/>
    <w:rsid w:val="004F7948"/>
    <w:rsid w:val="005171FE"/>
    <w:rsid w:val="0053158A"/>
    <w:rsid w:val="005337C0"/>
    <w:rsid w:val="00573443"/>
    <w:rsid w:val="0059092E"/>
    <w:rsid w:val="00596D51"/>
    <w:rsid w:val="005C3971"/>
    <w:rsid w:val="005E0E45"/>
    <w:rsid w:val="005E2EB1"/>
    <w:rsid w:val="005E7EC7"/>
    <w:rsid w:val="00603E10"/>
    <w:rsid w:val="00625274"/>
    <w:rsid w:val="006315FA"/>
    <w:rsid w:val="00645AB6"/>
    <w:rsid w:val="0067642A"/>
    <w:rsid w:val="00685CD7"/>
    <w:rsid w:val="006C59D9"/>
    <w:rsid w:val="006D4F9E"/>
    <w:rsid w:val="006E543C"/>
    <w:rsid w:val="006F5A12"/>
    <w:rsid w:val="00716BDF"/>
    <w:rsid w:val="007363E8"/>
    <w:rsid w:val="007439B6"/>
    <w:rsid w:val="007666DB"/>
    <w:rsid w:val="007956F5"/>
    <w:rsid w:val="007D2E42"/>
    <w:rsid w:val="007D5FB8"/>
    <w:rsid w:val="007D6412"/>
    <w:rsid w:val="007E1FC8"/>
    <w:rsid w:val="007E79BC"/>
    <w:rsid w:val="007F16F1"/>
    <w:rsid w:val="00806559"/>
    <w:rsid w:val="0086602A"/>
    <w:rsid w:val="00890C37"/>
    <w:rsid w:val="008915FB"/>
    <w:rsid w:val="00896201"/>
    <w:rsid w:val="008B0AF8"/>
    <w:rsid w:val="008E2C01"/>
    <w:rsid w:val="009337B2"/>
    <w:rsid w:val="009374BD"/>
    <w:rsid w:val="0098238A"/>
    <w:rsid w:val="009B12C7"/>
    <w:rsid w:val="009B3B1C"/>
    <w:rsid w:val="009E710A"/>
    <w:rsid w:val="00A15AFB"/>
    <w:rsid w:val="00A20F2F"/>
    <w:rsid w:val="00A324F1"/>
    <w:rsid w:val="00A344CA"/>
    <w:rsid w:val="00A548D8"/>
    <w:rsid w:val="00A955CD"/>
    <w:rsid w:val="00AA152E"/>
    <w:rsid w:val="00B02B57"/>
    <w:rsid w:val="00B03D61"/>
    <w:rsid w:val="00B14A8F"/>
    <w:rsid w:val="00B2112C"/>
    <w:rsid w:val="00B42671"/>
    <w:rsid w:val="00B64B82"/>
    <w:rsid w:val="00BA3DEE"/>
    <w:rsid w:val="00BC0A0A"/>
    <w:rsid w:val="00C0550D"/>
    <w:rsid w:val="00C20139"/>
    <w:rsid w:val="00C54CA1"/>
    <w:rsid w:val="00C908A5"/>
    <w:rsid w:val="00CA5DBA"/>
    <w:rsid w:val="00CD2330"/>
    <w:rsid w:val="00CD35A6"/>
    <w:rsid w:val="00D061B5"/>
    <w:rsid w:val="00D771BC"/>
    <w:rsid w:val="00D96F49"/>
    <w:rsid w:val="00DA555B"/>
    <w:rsid w:val="00DB6D03"/>
    <w:rsid w:val="00DD04D4"/>
    <w:rsid w:val="00E07885"/>
    <w:rsid w:val="00E15376"/>
    <w:rsid w:val="00E153E3"/>
    <w:rsid w:val="00E24672"/>
    <w:rsid w:val="00E24D3A"/>
    <w:rsid w:val="00E33948"/>
    <w:rsid w:val="00E4089F"/>
    <w:rsid w:val="00E644E4"/>
    <w:rsid w:val="00EB35A3"/>
    <w:rsid w:val="00EB6967"/>
    <w:rsid w:val="00ED69F9"/>
    <w:rsid w:val="00F0788C"/>
    <w:rsid w:val="00F26C92"/>
    <w:rsid w:val="00F55358"/>
    <w:rsid w:val="00FA0EC9"/>
    <w:rsid w:val="00FC4740"/>
    <w:rsid w:val="00FC7E6A"/>
    <w:rsid w:val="00FE07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2BD6A"/>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paragraph" w:styleId="NormalWeb">
    <w:name w:val="Normal (Web)"/>
    <w:basedOn w:val="Normal"/>
    <w:uiPriority w:val="99"/>
    <w:unhideWhenUsed/>
    <w:rsid w:val="00E153E3"/>
    <w:pPr>
      <w:spacing w:before="100" w:beforeAutospacing="1" w:after="100" w:afterAutospacing="1"/>
      <w:ind w:firstLine="0"/>
    </w:pPr>
    <w:rPr>
      <w:rFonts w:ascii="Times New Roman" w:eastAsiaTheme="minorEastAsia" w:hAnsi="Times New Roman"/>
      <w:szCs w:val="24"/>
    </w:rPr>
  </w:style>
  <w:style w:type="character" w:styleId="CommentReference">
    <w:name w:val="annotation reference"/>
    <w:basedOn w:val="DefaultParagraphFont"/>
    <w:uiPriority w:val="99"/>
    <w:semiHidden/>
    <w:unhideWhenUsed/>
    <w:rsid w:val="00035C9E"/>
    <w:rPr>
      <w:sz w:val="16"/>
      <w:szCs w:val="16"/>
    </w:rPr>
  </w:style>
  <w:style w:type="paragraph" w:styleId="CommentText">
    <w:name w:val="annotation text"/>
    <w:basedOn w:val="Normal"/>
    <w:link w:val="CommentTextChar"/>
    <w:uiPriority w:val="99"/>
    <w:semiHidden/>
    <w:unhideWhenUsed/>
    <w:rsid w:val="00035C9E"/>
    <w:rPr>
      <w:sz w:val="20"/>
    </w:rPr>
  </w:style>
  <w:style w:type="character" w:customStyle="1" w:styleId="CommentTextChar">
    <w:name w:val="Comment Text Char"/>
    <w:basedOn w:val="DefaultParagraphFont"/>
    <w:link w:val="CommentText"/>
    <w:uiPriority w:val="99"/>
    <w:semiHidden/>
    <w:rsid w:val="00035C9E"/>
    <w:rPr>
      <w:rFonts w:ascii="Times" w:hAnsi="Times" w:cs="Times New Roman"/>
      <w:sz w:val="20"/>
      <w:szCs w:val="20"/>
    </w:rPr>
  </w:style>
  <w:style w:type="paragraph" w:styleId="CommentSubject">
    <w:name w:val="annotation subject"/>
    <w:basedOn w:val="CommentText"/>
    <w:next w:val="CommentText"/>
    <w:link w:val="CommentSubjectChar"/>
    <w:uiPriority w:val="99"/>
    <w:semiHidden/>
    <w:unhideWhenUsed/>
    <w:rsid w:val="00035C9E"/>
    <w:rPr>
      <w:b/>
      <w:bCs/>
    </w:rPr>
  </w:style>
  <w:style w:type="character" w:customStyle="1" w:styleId="CommentSubjectChar">
    <w:name w:val="Comment Subject Char"/>
    <w:basedOn w:val="CommentTextChar"/>
    <w:link w:val="CommentSubject"/>
    <w:uiPriority w:val="99"/>
    <w:semiHidden/>
    <w:rsid w:val="00035C9E"/>
    <w:rPr>
      <w:rFonts w:ascii="Times" w:hAnsi="Times" w:cs="Times New Roman"/>
      <w:b/>
      <w:bCs/>
      <w:sz w:val="20"/>
      <w:szCs w:val="20"/>
    </w:rPr>
  </w:style>
  <w:style w:type="paragraph" w:styleId="BalloonText">
    <w:name w:val="Balloon Text"/>
    <w:basedOn w:val="Normal"/>
    <w:link w:val="BalloonTextChar"/>
    <w:uiPriority w:val="99"/>
    <w:semiHidden/>
    <w:unhideWhenUsed/>
    <w:rsid w:val="00035C9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5C9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455860">
      <w:bodyDiv w:val="1"/>
      <w:marLeft w:val="0"/>
      <w:marRight w:val="0"/>
      <w:marTop w:val="0"/>
      <w:marBottom w:val="0"/>
      <w:divBdr>
        <w:top w:val="none" w:sz="0" w:space="0" w:color="auto"/>
        <w:left w:val="none" w:sz="0" w:space="0" w:color="auto"/>
        <w:bottom w:val="none" w:sz="0" w:space="0" w:color="auto"/>
        <w:right w:val="none" w:sz="0" w:space="0" w:color="auto"/>
      </w:divBdr>
    </w:div>
    <w:div w:id="1125661621">
      <w:bodyDiv w:val="1"/>
      <w:marLeft w:val="0"/>
      <w:marRight w:val="0"/>
      <w:marTop w:val="0"/>
      <w:marBottom w:val="0"/>
      <w:divBdr>
        <w:top w:val="none" w:sz="0" w:space="0" w:color="auto"/>
        <w:left w:val="none" w:sz="0" w:space="0" w:color="auto"/>
        <w:bottom w:val="none" w:sz="0" w:space="0" w:color="auto"/>
        <w:right w:val="none" w:sz="0" w:space="0" w:color="auto"/>
      </w:divBdr>
      <w:divsChild>
        <w:div w:id="632059052">
          <w:marLeft w:val="0"/>
          <w:marRight w:val="0"/>
          <w:marTop w:val="0"/>
          <w:marBottom w:val="0"/>
          <w:divBdr>
            <w:top w:val="none" w:sz="0" w:space="0" w:color="auto"/>
            <w:left w:val="none" w:sz="0" w:space="0" w:color="auto"/>
            <w:bottom w:val="none" w:sz="0" w:space="0" w:color="auto"/>
            <w:right w:val="none" w:sz="0" w:space="0" w:color="auto"/>
          </w:divBdr>
          <w:divsChild>
            <w:div w:id="1352027031">
              <w:marLeft w:val="0"/>
              <w:marRight w:val="0"/>
              <w:marTop w:val="0"/>
              <w:marBottom w:val="0"/>
              <w:divBdr>
                <w:top w:val="none" w:sz="0" w:space="0" w:color="auto"/>
                <w:left w:val="none" w:sz="0" w:space="0" w:color="auto"/>
                <w:bottom w:val="none" w:sz="0" w:space="0" w:color="auto"/>
                <w:right w:val="none" w:sz="0" w:space="0" w:color="auto"/>
              </w:divBdr>
              <w:divsChild>
                <w:div w:id="1199049569">
                  <w:marLeft w:val="0"/>
                  <w:marRight w:val="0"/>
                  <w:marTop w:val="0"/>
                  <w:marBottom w:val="0"/>
                  <w:divBdr>
                    <w:top w:val="none" w:sz="0" w:space="0" w:color="auto"/>
                    <w:left w:val="none" w:sz="0" w:space="0" w:color="auto"/>
                    <w:bottom w:val="none" w:sz="0" w:space="0" w:color="auto"/>
                    <w:right w:val="none" w:sz="0" w:space="0" w:color="auto"/>
                  </w:divBdr>
                  <w:divsChild>
                    <w:div w:id="1410929375">
                      <w:marLeft w:val="0"/>
                      <w:marRight w:val="0"/>
                      <w:marTop w:val="0"/>
                      <w:marBottom w:val="0"/>
                      <w:divBdr>
                        <w:top w:val="none" w:sz="0" w:space="0" w:color="auto"/>
                        <w:left w:val="none" w:sz="0" w:space="0" w:color="auto"/>
                        <w:bottom w:val="none" w:sz="0" w:space="0" w:color="auto"/>
                        <w:right w:val="none" w:sz="0" w:space="0" w:color="auto"/>
                      </w:divBdr>
                      <w:divsChild>
                        <w:div w:id="9010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ti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B35ED-21EA-441C-990C-4DBDAFFE1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Pages>
  <Words>51528</Words>
  <Characters>293714</Characters>
  <Application>Microsoft Office Word</Application>
  <DocSecurity>0</DocSecurity>
  <Lines>2447</Lines>
  <Paragraphs>689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Trent Biggs</cp:lastModifiedBy>
  <cp:revision>66</cp:revision>
  <dcterms:created xsi:type="dcterms:W3CDTF">2015-11-24T01:24:00Z</dcterms:created>
  <dcterms:modified xsi:type="dcterms:W3CDTF">2015-11-24T23:56:00Z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